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444"/>
        <w:gridCol w:w="7572"/>
      </w:tblGrid>
      <w:tr w:rsidR="00195329" w14:paraId="009F2DCB" w14:textId="77777777" w:rsidTr="008B65A5">
        <w:tc>
          <w:tcPr>
            <w:tcW w:w="4508" w:type="dxa"/>
          </w:tcPr>
          <w:p w14:paraId="381A829E" w14:textId="32192B60" w:rsidR="008B65A5" w:rsidRPr="008B65A5" w:rsidRDefault="008B65A5">
            <w:pPr>
              <w:rPr>
                <w:sz w:val="24"/>
                <w:szCs w:val="24"/>
              </w:rPr>
            </w:pPr>
            <w:r w:rsidRPr="008B65A5">
              <w:rPr>
                <w:sz w:val="24"/>
                <w:szCs w:val="24"/>
              </w:rPr>
              <w:t>Vulnerability Name</w:t>
            </w:r>
          </w:p>
        </w:tc>
        <w:tc>
          <w:tcPr>
            <w:tcW w:w="4508" w:type="dxa"/>
          </w:tcPr>
          <w:p w14:paraId="6C11C428" w14:textId="7E2AFF1D" w:rsidR="008B65A5" w:rsidRPr="00195329" w:rsidRDefault="00195329">
            <w:pPr>
              <w:rPr>
                <w:sz w:val="24"/>
                <w:szCs w:val="24"/>
              </w:rPr>
            </w:pPr>
            <w:r w:rsidRPr="00195329">
              <w:rPr>
                <w:sz w:val="24"/>
                <w:szCs w:val="24"/>
              </w:rPr>
              <w:t>Broken Object Level Authorization</w:t>
            </w:r>
          </w:p>
        </w:tc>
      </w:tr>
      <w:tr w:rsidR="00195329" w14:paraId="7D2C7E25" w14:textId="77777777" w:rsidTr="008B65A5">
        <w:tc>
          <w:tcPr>
            <w:tcW w:w="4508" w:type="dxa"/>
          </w:tcPr>
          <w:p w14:paraId="7370B190" w14:textId="3E6F78D0" w:rsidR="008B65A5" w:rsidRPr="008B65A5" w:rsidRDefault="008B65A5">
            <w:pPr>
              <w:rPr>
                <w:sz w:val="24"/>
                <w:szCs w:val="24"/>
              </w:rPr>
            </w:pPr>
            <w:r w:rsidRPr="008B65A5">
              <w:rPr>
                <w:sz w:val="24"/>
                <w:szCs w:val="24"/>
              </w:rPr>
              <w:t xml:space="preserve">Target URL </w:t>
            </w:r>
          </w:p>
        </w:tc>
        <w:tc>
          <w:tcPr>
            <w:tcW w:w="4508" w:type="dxa"/>
          </w:tcPr>
          <w:p w14:paraId="3C919793" w14:textId="15DAF226" w:rsidR="008B65A5" w:rsidRDefault="008C4B0D">
            <w:pPr>
              <w:rPr>
                <w:sz w:val="24"/>
                <w:szCs w:val="24"/>
              </w:rPr>
            </w:pPr>
            <w:hyperlink r:id="rId7" w:history="1">
              <w:r w:rsidRPr="006944E4">
                <w:rPr>
                  <w:rStyle w:val="Hyperlink"/>
                  <w:sz w:val="24"/>
                  <w:szCs w:val="24"/>
                </w:rPr>
                <w:t>http://localhost:3000/api/getNote?username=FUZZ</w:t>
              </w:r>
            </w:hyperlink>
          </w:p>
          <w:p w14:paraId="4558DD3E" w14:textId="0273F38A" w:rsidR="008C4B0D" w:rsidRPr="008B65A5" w:rsidRDefault="008C4B0D">
            <w:pPr>
              <w:rPr>
                <w:sz w:val="24"/>
                <w:szCs w:val="24"/>
              </w:rPr>
            </w:pPr>
          </w:p>
        </w:tc>
      </w:tr>
      <w:tr w:rsidR="00195329" w14:paraId="6E79E151" w14:textId="77777777" w:rsidTr="008B65A5">
        <w:tc>
          <w:tcPr>
            <w:tcW w:w="4508" w:type="dxa"/>
          </w:tcPr>
          <w:p w14:paraId="75AC7094" w14:textId="718C2F99" w:rsidR="008B65A5" w:rsidRPr="008B65A5" w:rsidRDefault="008B65A5">
            <w:pPr>
              <w:rPr>
                <w:sz w:val="24"/>
                <w:szCs w:val="24"/>
              </w:rPr>
            </w:pPr>
            <w:r w:rsidRPr="008B65A5">
              <w:rPr>
                <w:sz w:val="24"/>
                <w:szCs w:val="24"/>
              </w:rPr>
              <w:t xml:space="preserve">Steps to </w:t>
            </w:r>
            <w:r w:rsidR="008C4B0D">
              <w:rPr>
                <w:sz w:val="24"/>
                <w:szCs w:val="24"/>
              </w:rPr>
              <w:t>P</w:t>
            </w:r>
            <w:r w:rsidRPr="008B65A5">
              <w:rPr>
                <w:sz w:val="24"/>
                <w:szCs w:val="24"/>
              </w:rPr>
              <w:t xml:space="preserve">roduce </w:t>
            </w:r>
          </w:p>
        </w:tc>
        <w:tc>
          <w:tcPr>
            <w:tcW w:w="4508" w:type="dxa"/>
          </w:tcPr>
          <w:p w14:paraId="1822B658" w14:textId="77777777" w:rsidR="008B65A5" w:rsidRDefault="00195329" w:rsidP="00195329">
            <w:pPr>
              <w:pStyle w:val="ListParagraph"/>
              <w:numPr>
                <w:ilvl w:val="0"/>
                <w:numId w:val="4"/>
              </w:numPr>
              <w:rPr>
                <w:sz w:val="24"/>
                <w:szCs w:val="24"/>
              </w:rPr>
            </w:pPr>
            <w:r>
              <w:rPr>
                <w:sz w:val="24"/>
                <w:szCs w:val="24"/>
              </w:rPr>
              <w:t xml:space="preserve">Visit the target URL </w:t>
            </w:r>
          </w:p>
          <w:p w14:paraId="6A2F9EFE" w14:textId="77777777" w:rsidR="00195329" w:rsidRDefault="00195329" w:rsidP="00195329">
            <w:pPr>
              <w:pStyle w:val="ListParagraph"/>
              <w:numPr>
                <w:ilvl w:val="0"/>
                <w:numId w:val="4"/>
              </w:numPr>
              <w:rPr>
                <w:sz w:val="24"/>
                <w:szCs w:val="24"/>
              </w:rPr>
            </w:pPr>
            <w:r>
              <w:rPr>
                <w:sz w:val="24"/>
                <w:szCs w:val="24"/>
              </w:rPr>
              <w:t xml:space="preserve">Fuzz the parameter with alphanumeric values </w:t>
            </w:r>
          </w:p>
          <w:p w14:paraId="7367C192" w14:textId="791DE8C4" w:rsidR="008C4B0D" w:rsidRPr="008C4B0D" w:rsidRDefault="00195329" w:rsidP="008C4B0D">
            <w:pPr>
              <w:pStyle w:val="ListParagraph"/>
              <w:numPr>
                <w:ilvl w:val="0"/>
                <w:numId w:val="4"/>
              </w:numPr>
              <w:rPr>
                <w:sz w:val="24"/>
                <w:szCs w:val="24"/>
              </w:rPr>
            </w:pPr>
            <w:r>
              <w:rPr>
                <w:sz w:val="24"/>
                <w:szCs w:val="24"/>
              </w:rPr>
              <w:t xml:space="preserve">You will get </w:t>
            </w:r>
            <w:r w:rsidR="008C4B0D">
              <w:rPr>
                <w:sz w:val="24"/>
                <w:szCs w:val="24"/>
              </w:rPr>
              <w:t>BOLA</w:t>
            </w:r>
          </w:p>
        </w:tc>
      </w:tr>
      <w:tr w:rsidR="00195329" w14:paraId="3781FE4E" w14:textId="77777777" w:rsidTr="008B65A5">
        <w:tc>
          <w:tcPr>
            <w:tcW w:w="4508" w:type="dxa"/>
          </w:tcPr>
          <w:p w14:paraId="54C5D430" w14:textId="2CAF1AEE" w:rsidR="008B65A5" w:rsidRPr="008B65A5" w:rsidRDefault="008B65A5">
            <w:pPr>
              <w:rPr>
                <w:sz w:val="24"/>
                <w:szCs w:val="24"/>
              </w:rPr>
            </w:pPr>
            <w:r w:rsidRPr="008B65A5">
              <w:rPr>
                <w:sz w:val="24"/>
                <w:szCs w:val="24"/>
              </w:rPr>
              <w:t>Severity</w:t>
            </w:r>
          </w:p>
        </w:tc>
        <w:tc>
          <w:tcPr>
            <w:tcW w:w="4508" w:type="dxa"/>
          </w:tcPr>
          <w:p w14:paraId="446A27B4" w14:textId="4796769F" w:rsidR="008B65A5" w:rsidRPr="008B65A5" w:rsidRDefault="00195329">
            <w:pPr>
              <w:rPr>
                <w:sz w:val="24"/>
                <w:szCs w:val="24"/>
              </w:rPr>
            </w:pPr>
            <w:r>
              <w:rPr>
                <w:sz w:val="24"/>
                <w:szCs w:val="24"/>
              </w:rPr>
              <w:t xml:space="preserve">Critical </w:t>
            </w:r>
          </w:p>
        </w:tc>
      </w:tr>
      <w:tr w:rsidR="00195329" w14:paraId="4C429AF4" w14:textId="77777777" w:rsidTr="008B65A5">
        <w:tc>
          <w:tcPr>
            <w:tcW w:w="4508" w:type="dxa"/>
          </w:tcPr>
          <w:p w14:paraId="1105CEFB" w14:textId="49E6D23B" w:rsidR="008B65A5" w:rsidRPr="008B65A5" w:rsidRDefault="008B65A5">
            <w:pPr>
              <w:rPr>
                <w:sz w:val="24"/>
                <w:szCs w:val="24"/>
              </w:rPr>
            </w:pPr>
            <w:r w:rsidRPr="008B65A5">
              <w:rPr>
                <w:sz w:val="24"/>
                <w:szCs w:val="24"/>
              </w:rPr>
              <w:t xml:space="preserve">CVSS Score </w:t>
            </w:r>
          </w:p>
        </w:tc>
        <w:tc>
          <w:tcPr>
            <w:tcW w:w="4508" w:type="dxa"/>
          </w:tcPr>
          <w:p w14:paraId="26E22217" w14:textId="34D49716" w:rsidR="008B65A5" w:rsidRPr="008B65A5" w:rsidRDefault="00195329">
            <w:pPr>
              <w:rPr>
                <w:sz w:val="24"/>
                <w:szCs w:val="24"/>
              </w:rPr>
            </w:pPr>
            <w:r>
              <w:rPr>
                <w:sz w:val="24"/>
                <w:szCs w:val="24"/>
              </w:rPr>
              <w:t>9.8</w:t>
            </w:r>
          </w:p>
        </w:tc>
      </w:tr>
      <w:tr w:rsidR="00195329" w14:paraId="49D08C29" w14:textId="77777777" w:rsidTr="008B65A5">
        <w:tc>
          <w:tcPr>
            <w:tcW w:w="4508" w:type="dxa"/>
          </w:tcPr>
          <w:p w14:paraId="323F713C" w14:textId="0A146C03" w:rsidR="008B65A5" w:rsidRPr="008B65A5" w:rsidRDefault="008B65A5">
            <w:pPr>
              <w:rPr>
                <w:sz w:val="24"/>
                <w:szCs w:val="24"/>
              </w:rPr>
            </w:pPr>
            <w:r w:rsidRPr="008B65A5">
              <w:rPr>
                <w:sz w:val="24"/>
                <w:szCs w:val="24"/>
              </w:rPr>
              <w:t xml:space="preserve">Attack Vector </w:t>
            </w:r>
          </w:p>
        </w:tc>
        <w:tc>
          <w:tcPr>
            <w:tcW w:w="4508" w:type="dxa"/>
          </w:tcPr>
          <w:p w14:paraId="46E7E888" w14:textId="535DFFFA" w:rsidR="008B65A5" w:rsidRPr="008B65A5" w:rsidRDefault="00195329">
            <w:pPr>
              <w:rPr>
                <w:sz w:val="24"/>
                <w:szCs w:val="24"/>
              </w:rPr>
            </w:pPr>
            <w:r w:rsidRPr="00195329">
              <w:rPr>
                <w:sz w:val="24"/>
                <w:szCs w:val="24"/>
              </w:rPr>
              <w:t>CVSS:3.0/AV:N/AC:L/PR:N/UI:N/S:U/C:H/I:H/A:H</w:t>
            </w:r>
          </w:p>
        </w:tc>
      </w:tr>
      <w:tr w:rsidR="00195329" w14:paraId="572F4BF5" w14:textId="77777777" w:rsidTr="008B65A5">
        <w:tc>
          <w:tcPr>
            <w:tcW w:w="4508" w:type="dxa"/>
          </w:tcPr>
          <w:p w14:paraId="609DEA2B" w14:textId="697B3FB5" w:rsidR="008B65A5" w:rsidRPr="008B65A5" w:rsidRDefault="008B65A5">
            <w:pPr>
              <w:rPr>
                <w:sz w:val="24"/>
                <w:szCs w:val="24"/>
              </w:rPr>
            </w:pPr>
            <w:r w:rsidRPr="008B65A5">
              <w:rPr>
                <w:sz w:val="24"/>
                <w:szCs w:val="24"/>
              </w:rPr>
              <w:t xml:space="preserve">Proof Of Concept </w:t>
            </w:r>
          </w:p>
        </w:tc>
        <w:tc>
          <w:tcPr>
            <w:tcW w:w="4508" w:type="dxa"/>
          </w:tcPr>
          <w:p w14:paraId="186B4901" w14:textId="4564DA23" w:rsidR="008B65A5" w:rsidRDefault="00195329" w:rsidP="00195329">
            <w:pPr>
              <w:rPr>
                <w:sz w:val="24"/>
                <w:szCs w:val="24"/>
              </w:rPr>
            </w:pPr>
            <w:r>
              <w:rPr>
                <w:sz w:val="24"/>
                <w:szCs w:val="24"/>
              </w:rPr>
              <w:t xml:space="preserve">STEP 1 – We have Endpoint where we can modify parameter and fetch the information about the user </w:t>
            </w:r>
          </w:p>
          <w:p w14:paraId="355AD2CC" w14:textId="77777777" w:rsidR="00195329" w:rsidRDefault="00195329" w:rsidP="00195329">
            <w:pPr>
              <w:rPr>
                <w:sz w:val="24"/>
                <w:szCs w:val="24"/>
              </w:rPr>
            </w:pPr>
          </w:p>
          <w:p w14:paraId="088B9B79" w14:textId="1CBC15DE" w:rsidR="00195329" w:rsidRDefault="00195329" w:rsidP="00195329">
            <w:pPr>
              <w:rPr>
                <w:sz w:val="24"/>
                <w:szCs w:val="24"/>
              </w:rPr>
            </w:pPr>
            <w:r w:rsidRPr="00195329">
              <w:rPr>
                <w:noProof/>
                <w:sz w:val="24"/>
                <w:szCs w:val="24"/>
              </w:rPr>
              <w:drawing>
                <wp:inline distT="0" distB="0" distL="0" distR="0" wp14:anchorId="769FB48C" wp14:editId="56C6D35E">
                  <wp:extent cx="4648200" cy="3355975"/>
                  <wp:effectExtent l="0" t="0" r="0" b="0"/>
                  <wp:docPr id="148691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19180" name=""/>
                          <pic:cNvPicPr/>
                        </pic:nvPicPr>
                        <pic:blipFill>
                          <a:blip r:embed="rId8"/>
                          <a:stretch>
                            <a:fillRect/>
                          </a:stretch>
                        </pic:blipFill>
                        <pic:spPr>
                          <a:xfrm>
                            <a:off x="0" y="0"/>
                            <a:ext cx="4648200" cy="3355975"/>
                          </a:xfrm>
                          <a:prstGeom prst="rect">
                            <a:avLst/>
                          </a:prstGeom>
                        </pic:spPr>
                      </pic:pic>
                    </a:graphicData>
                  </a:graphic>
                </wp:inline>
              </w:drawing>
            </w:r>
          </w:p>
          <w:p w14:paraId="4D9A2B19" w14:textId="77777777" w:rsidR="00195329" w:rsidRDefault="00195329" w:rsidP="00195329">
            <w:pPr>
              <w:rPr>
                <w:sz w:val="24"/>
                <w:szCs w:val="24"/>
              </w:rPr>
            </w:pPr>
          </w:p>
          <w:p w14:paraId="3B52ED41" w14:textId="447C539C" w:rsidR="00195329" w:rsidRDefault="00195329" w:rsidP="00195329">
            <w:pPr>
              <w:pStyle w:val="ListParagraph"/>
              <w:numPr>
                <w:ilvl w:val="0"/>
                <w:numId w:val="2"/>
              </w:numPr>
              <w:rPr>
                <w:sz w:val="24"/>
                <w:szCs w:val="24"/>
              </w:rPr>
            </w:pPr>
            <w:r>
              <w:rPr>
                <w:sz w:val="24"/>
                <w:szCs w:val="24"/>
              </w:rPr>
              <w:t xml:space="preserve">Result in browser </w:t>
            </w:r>
          </w:p>
          <w:p w14:paraId="5117CF4D" w14:textId="77777777" w:rsidR="00195329" w:rsidRDefault="00195329" w:rsidP="00195329">
            <w:pPr>
              <w:rPr>
                <w:sz w:val="24"/>
                <w:szCs w:val="24"/>
              </w:rPr>
            </w:pPr>
          </w:p>
          <w:p w14:paraId="3E7C4170" w14:textId="4C57FCA2" w:rsidR="00195329" w:rsidRDefault="00195329" w:rsidP="00195329">
            <w:pPr>
              <w:rPr>
                <w:sz w:val="24"/>
                <w:szCs w:val="24"/>
              </w:rPr>
            </w:pPr>
            <w:r w:rsidRPr="00195329">
              <w:rPr>
                <w:noProof/>
                <w:sz w:val="24"/>
                <w:szCs w:val="24"/>
              </w:rPr>
              <w:drawing>
                <wp:inline distT="0" distB="0" distL="0" distR="0" wp14:anchorId="6683BB4D" wp14:editId="50679023">
                  <wp:extent cx="4699000" cy="1224280"/>
                  <wp:effectExtent l="0" t="0" r="6350" b="0"/>
                  <wp:docPr id="38829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7947" name=""/>
                          <pic:cNvPicPr/>
                        </pic:nvPicPr>
                        <pic:blipFill>
                          <a:blip r:embed="rId9"/>
                          <a:stretch>
                            <a:fillRect/>
                          </a:stretch>
                        </pic:blipFill>
                        <pic:spPr>
                          <a:xfrm>
                            <a:off x="0" y="0"/>
                            <a:ext cx="4699000" cy="1224280"/>
                          </a:xfrm>
                          <a:prstGeom prst="rect">
                            <a:avLst/>
                          </a:prstGeom>
                        </pic:spPr>
                      </pic:pic>
                    </a:graphicData>
                  </a:graphic>
                </wp:inline>
              </w:drawing>
            </w:r>
          </w:p>
          <w:p w14:paraId="25D3CD8C" w14:textId="77777777" w:rsidR="00195329" w:rsidRDefault="00195329" w:rsidP="00195329">
            <w:pPr>
              <w:rPr>
                <w:sz w:val="24"/>
                <w:szCs w:val="24"/>
              </w:rPr>
            </w:pPr>
          </w:p>
          <w:p w14:paraId="7BEB731C" w14:textId="72F9C405" w:rsidR="00195329" w:rsidRDefault="00195329" w:rsidP="00195329">
            <w:pPr>
              <w:rPr>
                <w:sz w:val="24"/>
                <w:szCs w:val="24"/>
              </w:rPr>
            </w:pPr>
            <w:r>
              <w:rPr>
                <w:sz w:val="24"/>
                <w:szCs w:val="24"/>
              </w:rPr>
              <w:t xml:space="preserve">STEP 2 – Try to access other user data by passing different user value in parameter </w:t>
            </w:r>
          </w:p>
          <w:p w14:paraId="6163D540" w14:textId="77777777" w:rsidR="00195329" w:rsidRDefault="00195329" w:rsidP="00195329">
            <w:pPr>
              <w:rPr>
                <w:sz w:val="24"/>
                <w:szCs w:val="24"/>
              </w:rPr>
            </w:pPr>
          </w:p>
          <w:p w14:paraId="5DCE8BF5" w14:textId="2C472B93" w:rsidR="00195329" w:rsidRDefault="00195329" w:rsidP="00195329">
            <w:pPr>
              <w:rPr>
                <w:sz w:val="24"/>
                <w:szCs w:val="24"/>
              </w:rPr>
            </w:pPr>
            <w:r w:rsidRPr="00195329">
              <w:rPr>
                <w:noProof/>
                <w:sz w:val="24"/>
                <w:szCs w:val="24"/>
              </w:rPr>
              <w:lastRenderedPageBreak/>
              <w:drawing>
                <wp:inline distT="0" distB="0" distL="0" distR="0" wp14:anchorId="415F621F" wp14:editId="7C534E2F">
                  <wp:extent cx="4673600" cy="2816225"/>
                  <wp:effectExtent l="0" t="0" r="0" b="3175"/>
                  <wp:docPr id="4832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7036" name=""/>
                          <pic:cNvPicPr/>
                        </pic:nvPicPr>
                        <pic:blipFill>
                          <a:blip r:embed="rId10"/>
                          <a:stretch>
                            <a:fillRect/>
                          </a:stretch>
                        </pic:blipFill>
                        <pic:spPr>
                          <a:xfrm>
                            <a:off x="0" y="0"/>
                            <a:ext cx="4673600" cy="2816225"/>
                          </a:xfrm>
                          <a:prstGeom prst="rect">
                            <a:avLst/>
                          </a:prstGeom>
                        </pic:spPr>
                      </pic:pic>
                    </a:graphicData>
                  </a:graphic>
                </wp:inline>
              </w:drawing>
            </w:r>
          </w:p>
          <w:p w14:paraId="49D5418C" w14:textId="77777777" w:rsidR="00195329" w:rsidRPr="00195329" w:rsidRDefault="00195329" w:rsidP="00195329">
            <w:pPr>
              <w:rPr>
                <w:sz w:val="24"/>
                <w:szCs w:val="24"/>
              </w:rPr>
            </w:pPr>
          </w:p>
          <w:p w14:paraId="252D5554" w14:textId="53B2B8C0" w:rsidR="00195329" w:rsidRPr="00195329" w:rsidRDefault="00195329" w:rsidP="00195329">
            <w:pPr>
              <w:rPr>
                <w:sz w:val="24"/>
                <w:szCs w:val="24"/>
              </w:rPr>
            </w:pPr>
          </w:p>
        </w:tc>
      </w:tr>
      <w:tr w:rsidR="00195329" w14:paraId="3247D94F" w14:textId="77777777" w:rsidTr="008B65A5">
        <w:tc>
          <w:tcPr>
            <w:tcW w:w="4508" w:type="dxa"/>
          </w:tcPr>
          <w:p w14:paraId="541027D7" w14:textId="3EF09B8D" w:rsidR="008B65A5" w:rsidRPr="008B65A5" w:rsidRDefault="008B65A5">
            <w:pPr>
              <w:rPr>
                <w:sz w:val="24"/>
                <w:szCs w:val="24"/>
              </w:rPr>
            </w:pPr>
            <w:r w:rsidRPr="008B65A5">
              <w:rPr>
                <w:sz w:val="24"/>
                <w:szCs w:val="24"/>
              </w:rPr>
              <w:lastRenderedPageBreak/>
              <w:t xml:space="preserve">Impact </w:t>
            </w:r>
          </w:p>
        </w:tc>
        <w:tc>
          <w:tcPr>
            <w:tcW w:w="4508" w:type="dxa"/>
          </w:tcPr>
          <w:p w14:paraId="0AD541BE" w14:textId="1A6EDF10" w:rsidR="008B65A5" w:rsidRPr="008B65A5" w:rsidRDefault="00195329">
            <w:pPr>
              <w:rPr>
                <w:sz w:val="24"/>
                <w:szCs w:val="24"/>
              </w:rPr>
            </w:pPr>
            <w:r w:rsidRPr="00195329">
              <w:rPr>
                <w:sz w:val="24"/>
                <w:szCs w:val="24"/>
              </w:rPr>
              <w:t>Unauthorized access to other users’ objects can result in data disclosure to unauthorized parties, data loss, or data manipulation. Under certain circumstances, unauthorized access to objects can also lead to full account takeover.</w:t>
            </w:r>
          </w:p>
        </w:tc>
      </w:tr>
      <w:tr w:rsidR="00195329" w14:paraId="70626AD9" w14:textId="77777777" w:rsidTr="008B65A5">
        <w:tc>
          <w:tcPr>
            <w:tcW w:w="4508" w:type="dxa"/>
          </w:tcPr>
          <w:p w14:paraId="1A4CA401" w14:textId="0DF2D4D8" w:rsidR="008B65A5" w:rsidRPr="008B65A5" w:rsidRDefault="008B65A5">
            <w:pPr>
              <w:rPr>
                <w:sz w:val="24"/>
                <w:szCs w:val="24"/>
              </w:rPr>
            </w:pPr>
            <w:r w:rsidRPr="008B65A5">
              <w:rPr>
                <w:sz w:val="24"/>
                <w:szCs w:val="24"/>
              </w:rPr>
              <w:t>Remediation</w:t>
            </w:r>
          </w:p>
        </w:tc>
        <w:tc>
          <w:tcPr>
            <w:tcW w:w="4508" w:type="dxa"/>
          </w:tcPr>
          <w:p w14:paraId="6FDCA4A6" w14:textId="77777777" w:rsidR="00195329" w:rsidRPr="00195329" w:rsidRDefault="00195329" w:rsidP="00195329">
            <w:pPr>
              <w:numPr>
                <w:ilvl w:val="0"/>
                <w:numId w:val="3"/>
              </w:numPr>
              <w:rPr>
                <w:sz w:val="24"/>
                <w:szCs w:val="24"/>
              </w:rPr>
            </w:pPr>
            <w:r w:rsidRPr="00195329">
              <w:rPr>
                <w:sz w:val="24"/>
                <w:szCs w:val="24"/>
              </w:rPr>
              <w:t>Implement a proper authorization mechanism that relies on the user policies and hierarchy.</w:t>
            </w:r>
          </w:p>
          <w:p w14:paraId="7EA575A1" w14:textId="77777777" w:rsidR="00195329" w:rsidRPr="00195329" w:rsidRDefault="00195329" w:rsidP="00195329">
            <w:pPr>
              <w:numPr>
                <w:ilvl w:val="0"/>
                <w:numId w:val="3"/>
              </w:numPr>
              <w:rPr>
                <w:sz w:val="24"/>
                <w:szCs w:val="24"/>
              </w:rPr>
            </w:pPr>
            <w:r w:rsidRPr="00195329">
              <w:rPr>
                <w:sz w:val="24"/>
                <w:szCs w:val="24"/>
              </w:rPr>
              <w:t>Use the authorization mechanism to check if the logged-in user has access to perform the requested action on the record in every function that uses an input from the client to access a record in the database.</w:t>
            </w:r>
          </w:p>
          <w:p w14:paraId="2C9E8F1C" w14:textId="77777777" w:rsidR="00195329" w:rsidRPr="00195329" w:rsidRDefault="00195329" w:rsidP="00195329">
            <w:pPr>
              <w:numPr>
                <w:ilvl w:val="0"/>
                <w:numId w:val="3"/>
              </w:numPr>
              <w:rPr>
                <w:sz w:val="24"/>
                <w:szCs w:val="24"/>
              </w:rPr>
            </w:pPr>
            <w:r w:rsidRPr="00195329">
              <w:rPr>
                <w:sz w:val="24"/>
                <w:szCs w:val="24"/>
              </w:rPr>
              <w:t>Prefer the use of random and unpredictable values as GUIDs for records' IDs.</w:t>
            </w:r>
          </w:p>
          <w:p w14:paraId="59E4F51E" w14:textId="77777777" w:rsidR="00195329" w:rsidRPr="00195329" w:rsidRDefault="00195329" w:rsidP="00195329">
            <w:pPr>
              <w:numPr>
                <w:ilvl w:val="0"/>
                <w:numId w:val="3"/>
              </w:numPr>
              <w:rPr>
                <w:sz w:val="24"/>
                <w:szCs w:val="24"/>
              </w:rPr>
            </w:pPr>
            <w:r w:rsidRPr="00195329">
              <w:rPr>
                <w:sz w:val="24"/>
                <w:szCs w:val="24"/>
              </w:rPr>
              <w:t>Write tests to evaluate the vulnerability of the authorization mechanism. Do not deploy changes that make the tests fail.</w:t>
            </w:r>
          </w:p>
          <w:p w14:paraId="093C7BB4" w14:textId="77777777" w:rsidR="008B65A5" w:rsidRPr="008B65A5" w:rsidRDefault="008B65A5">
            <w:pPr>
              <w:rPr>
                <w:sz w:val="24"/>
                <w:szCs w:val="24"/>
              </w:rPr>
            </w:pPr>
          </w:p>
        </w:tc>
      </w:tr>
      <w:tr w:rsidR="00195329" w14:paraId="7B623E85" w14:textId="77777777" w:rsidTr="008B65A5">
        <w:tc>
          <w:tcPr>
            <w:tcW w:w="4508" w:type="dxa"/>
          </w:tcPr>
          <w:p w14:paraId="490C1BBB" w14:textId="2C168995" w:rsidR="008B65A5" w:rsidRPr="008B65A5" w:rsidRDefault="008B65A5">
            <w:pPr>
              <w:rPr>
                <w:sz w:val="24"/>
                <w:szCs w:val="24"/>
              </w:rPr>
            </w:pPr>
            <w:r w:rsidRPr="008B65A5">
              <w:rPr>
                <w:sz w:val="24"/>
                <w:szCs w:val="24"/>
              </w:rPr>
              <w:t xml:space="preserve">Reference </w:t>
            </w:r>
          </w:p>
        </w:tc>
        <w:tc>
          <w:tcPr>
            <w:tcW w:w="4508" w:type="dxa"/>
          </w:tcPr>
          <w:p w14:paraId="31BABC3C" w14:textId="137047A1" w:rsidR="008B65A5" w:rsidRDefault="00195329">
            <w:pPr>
              <w:rPr>
                <w:sz w:val="24"/>
                <w:szCs w:val="24"/>
              </w:rPr>
            </w:pPr>
            <w:hyperlink r:id="rId11" w:history="1">
              <w:r w:rsidRPr="006944E4">
                <w:rPr>
                  <w:rStyle w:val="Hyperlink"/>
                  <w:sz w:val="24"/>
                  <w:szCs w:val="24"/>
                </w:rPr>
                <w:t>https://owasp.org/API-Security/editions/2023/en/0xa1-broken-object-level-authorization/</w:t>
              </w:r>
            </w:hyperlink>
          </w:p>
          <w:p w14:paraId="7090BAFC" w14:textId="1CCCA99F" w:rsidR="00195329" w:rsidRPr="008B65A5" w:rsidRDefault="00195329">
            <w:pPr>
              <w:rPr>
                <w:sz w:val="24"/>
                <w:szCs w:val="24"/>
              </w:rPr>
            </w:pPr>
          </w:p>
        </w:tc>
      </w:tr>
    </w:tbl>
    <w:p w14:paraId="778C8EE9" w14:textId="77777777" w:rsidR="00F168F1" w:rsidRDefault="00F168F1"/>
    <w:p w14:paraId="49901062" w14:textId="77777777" w:rsidR="008C4B0D" w:rsidRDefault="008C4B0D"/>
    <w:tbl>
      <w:tblPr>
        <w:tblStyle w:val="TableGrid"/>
        <w:tblW w:w="0" w:type="auto"/>
        <w:tblLook w:val="04A0" w:firstRow="1" w:lastRow="0" w:firstColumn="1" w:lastColumn="0" w:noHBand="0" w:noVBand="1"/>
      </w:tblPr>
      <w:tblGrid>
        <w:gridCol w:w="1541"/>
        <w:gridCol w:w="7475"/>
      </w:tblGrid>
      <w:tr w:rsidR="00076451" w14:paraId="766B1634" w14:textId="77777777" w:rsidTr="008C4B0D">
        <w:tc>
          <w:tcPr>
            <w:tcW w:w="4508" w:type="dxa"/>
          </w:tcPr>
          <w:p w14:paraId="159BE5D2" w14:textId="0FA43552" w:rsidR="008C4B0D" w:rsidRPr="008C4B0D" w:rsidRDefault="008C4B0D">
            <w:pPr>
              <w:rPr>
                <w:sz w:val="24"/>
                <w:szCs w:val="24"/>
              </w:rPr>
            </w:pPr>
            <w:r w:rsidRPr="008C4B0D">
              <w:rPr>
                <w:sz w:val="24"/>
                <w:szCs w:val="24"/>
              </w:rPr>
              <w:t xml:space="preserve">Vulnerability Name </w:t>
            </w:r>
          </w:p>
        </w:tc>
        <w:tc>
          <w:tcPr>
            <w:tcW w:w="4508" w:type="dxa"/>
          </w:tcPr>
          <w:p w14:paraId="18CC732C" w14:textId="198F51F7" w:rsidR="008C4B0D" w:rsidRPr="008C4B0D" w:rsidRDefault="008C4B0D">
            <w:pPr>
              <w:rPr>
                <w:sz w:val="24"/>
                <w:szCs w:val="24"/>
              </w:rPr>
            </w:pPr>
            <w:r w:rsidRPr="008C4B0D">
              <w:rPr>
                <w:sz w:val="24"/>
                <w:szCs w:val="24"/>
              </w:rPr>
              <w:t>Broken Authentication</w:t>
            </w:r>
          </w:p>
        </w:tc>
      </w:tr>
      <w:tr w:rsidR="00076451" w14:paraId="30DA720B" w14:textId="77777777" w:rsidTr="008C4B0D">
        <w:tc>
          <w:tcPr>
            <w:tcW w:w="4508" w:type="dxa"/>
          </w:tcPr>
          <w:p w14:paraId="053FC414" w14:textId="45772D7C" w:rsidR="008C4B0D" w:rsidRPr="008C4B0D" w:rsidRDefault="008C4B0D">
            <w:pPr>
              <w:rPr>
                <w:sz w:val="24"/>
                <w:szCs w:val="24"/>
              </w:rPr>
            </w:pPr>
            <w:r w:rsidRPr="008C4B0D">
              <w:rPr>
                <w:sz w:val="24"/>
                <w:szCs w:val="24"/>
              </w:rPr>
              <w:t xml:space="preserve">Target URL </w:t>
            </w:r>
          </w:p>
        </w:tc>
        <w:tc>
          <w:tcPr>
            <w:tcW w:w="4508" w:type="dxa"/>
          </w:tcPr>
          <w:p w14:paraId="3DC8C95F" w14:textId="25FA9029" w:rsidR="001B311E" w:rsidRDefault="00722DF1">
            <w:pPr>
              <w:rPr>
                <w:sz w:val="24"/>
                <w:szCs w:val="24"/>
              </w:rPr>
            </w:pPr>
            <w:hyperlink r:id="rId12" w:history="1">
              <w:r w:rsidRPr="006944E4">
                <w:rPr>
                  <w:rStyle w:val="Hyperlink"/>
                  <w:sz w:val="24"/>
                  <w:szCs w:val="24"/>
                </w:rPr>
                <w:t>http://localhost:3000/api/login</w:t>
              </w:r>
            </w:hyperlink>
          </w:p>
          <w:p w14:paraId="7A51D80D" w14:textId="6F7CDABF" w:rsidR="00722DF1" w:rsidRPr="008C4B0D" w:rsidRDefault="00722DF1">
            <w:pPr>
              <w:rPr>
                <w:sz w:val="24"/>
                <w:szCs w:val="24"/>
              </w:rPr>
            </w:pPr>
          </w:p>
        </w:tc>
      </w:tr>
      <w:tr w:rsidR="00076451" w14:paraId="41301146" w14:textId="77777777" w:rsidTr="008C4B0D">
        <w:tc>
          <w:tcPr>
            <w:tcW w:w="4508" w:type="dxa"/>
          </w:tcPr>
          <w:p w14:paraId="4755EBA2" w14:textId="074040C8" w:rsidR="008C4B0D" w:rsidRPr="008C4B0D" w:rsidRDefault="008C4B0D">
            <w:pPr>
              <w:rPr>
                <w:sz w:val="24"/>
                <w:szCs w:val="24"/>
              </w:rPr>
            </w:pPr>
            <w:r w:rsidRPr="008C4B0D">
              <w:rPr>
                <w:sz w:val="24"/>
                <w:szCs w:val="24"/>
              </w:rPr>
              <w:t xml:space="preserve">Steps To Produce </w:t>
            </w:r>
          </w:p>
        </w:tc>
        <w:tc>
          <w:tcPr>
            <w:tcW w:w="4508" w:type="dxa"/>
          </w:tcPr>
          <w:p w14:paraId="20C5633C" w14:textId="77777777" w:rsidR="008C4B0D" w:rsidRDefault="001B311E" w:rsidP="001B311E">
            <w:pPr>
              <w:pStyle w:val="ListParagraph"/>
              <w:numPr>
                <w:ilvl w:val="0"/>
                <w:numId w:val="6"/>
              </w:numPr>
              <w:rPr>
                <w:sz w:val="24"/>
                <w:szCs w:val="24"/>
              </w:rPr>
            </w:pPr>
            <w:r>
              <w:rPr>
                <w:sz w:val="24"/>
                <w:szCs w:val="24"/>
              </w:rPr>
              <w:t xml:space="preserve">Try to modify token </w:t>
            </w:r>
          </w:p>
          <w:p w14:paraId="21D1B77D" w14:textId="77777777" w:rsidR="001B311E" w:rsidRDefault="001B311E" w:rsidP="001B311E">
            <w:pPr>
              <w:pStyle w:val="ListParagraph"/>
              <w:numPr>
                <w:ilvl w:val="0"/>
                <w:numId w:val="6"/>
              </w:numPr>
              <w:rPr>
                <w:sz w:val="24"/>
                <w:szCs w:val="24"/>
              </w:rPr>
            </w:pPr>
            <w:r>
              <w:rPr>
                <w:sz w:val="24"/>
                <w:szCs w:val="24"/>
              </w:rPr>
              <w:t>We can see that token includes payload isAdmin</w:t>
            </w:r>
          </w:p>
          <w:p w14:paraId="7D740BD5" w14:textId="77777777" w:rsidR="001B311E" w:rsidRDefault="001B311E" w:rsidP="001B311E">
            <w:pPr>
              <w:pStyle w:val="ListParagraph"/>
              <w:numPr>
                <w:ilvl w:val="0"/>
                <w:numId w:val="6"/>
              </w:numPr>
              <w:rPr>
                <w:sz w:val="24"/>
                <w:szCs w:val="24"/>
              </w:rPr>
            </w:pPr>
            <w:r>
              <w:rPr>
                <w:sz w:val="24"/>
                <w:szCs w:val="24"/>
              </w:rPr>
              <w:t>We try to modify the payload parameter</w:t>
            </w:r>
          </w:p>
          <w:p w14:paraId="098C9ACE" w14:textId="77777777" w:rsidR="001B311E" w:rsidRDefault="001B311E" w:rsidP="001B311E">
            <w:pPr>
              <w:pStyle w:val="ListParagraph"/>
              <w:numPr>
                <w:ilvl w:val="0"/>
                <w:numId w:val="6"/>
              </w:numPr>
              <w:rPr>
                <w:sz w:val="24"/>
                <w:szCs w:val="24"/>
              </w:rPr>
            </w:pPr>
            <w:r>
              <w:rPr>
                <w:sz w:val="24"/>
                <w:szCs w:val="24"/>
              </w:rPr>
              <w:t xml:space="preserve">Server dose not update on server side </w:t>
            </w:r>
          </w:p>
          <w:p w14:paraId="1A20A9E7" w14:textId="77777777" w:rsidR="001B311E" w:rsidRDefault="001B311E" w:rsidP="001B311E">
            <w:pPr>
              <w:pStyle w:val="ListParagraph"/>
              <w:numPr>
                <w:ilvl w:val="0"/>
                <w:numId w:val="6"/>
              </w:numPr>
              <w:rPr>
                <w:sz w:val="24"/>
                <w:szCs w:val="24"/>
              </w:rPr>
            </w:pPr>
            <w:r>
              <w:rPr>
                <w:sz w:val="24"/>
                <w:szCs w:val="24"/>
              </w:rPr>
              <w:t xml:space="preserve">So we brute force for the secrete </w:t>
            </w:r>
          </w:p>
          <w:p w14:paraId="6395D5E1" w14:textId="77777777" w:rsidR="001B311E" w:rsidRDefault="001B311E" w:rsidP="00E616B9">
            <w:pPr>
              <w:pStyle w:val="ListParagraph"/>
              <w:numPr>
                <w:ilvl w:val="0"/>
                <w:numId w:val="6"/>
              </w:numPr>
              <w:rPr>
                <w:sz w:val="24"/>
                <w:szCs w:val="24"/>
              </w:rPr>
            </w:pPr>
            <w:r>
              <w:rPr>
                <w:sz w:val="24"/>
                <w:szCs w:val="24"/>
              </w:rPr>
              <w:lastRenderedPageBreak/>
              <w:t xml:space="preserve">We got </w:t>
            </w:r>
            <w:r w:rsidR="00E616B9">
              <w:rPr>
                <w:sz w:val="24"/>
                <w:szCs w:val="24"/>
              </w:rPr>
              <w:t>secrete</w:t>
            </w:r>
          </w:p>
          <w:p w14:paraId="45FFC5BA" w14:textId="77777777" w:rsidR="00E616B9" w:rsidRDefault="00E616B9" w:rsidP="00E616B9">
            <w:pPr>
              <w:pStyle w:val="ListParagraph"/>
              <w:numPr>
                <w:ilvl w:val="0"/>
                <w:numId w:val="6"/>
              </w:numPr>
              <w:rPr>
                <w:sz w:val="24"/>
                <w:szCs w:val="24"/>
              </w:rPr>
            </w:pPr>
            <w:r>
              <w:rPr>
                <w:sz w:val="24"/>
                <w:szCs w:val="24"/>
              </w:rPr>
              <w:t xml:space="preserve">We generated new symmetric private key so we can sign the token </w:t>
            </w:r>
          </w:p>
          <w:p w14:paraId="59E7303E" w14:textId="77777777" w:rsidR="00E616B9" w:rsidRDefault="00E616B9" w:rsidP="00E616B9">
            <w:pPr>
              <w:pStyle w:val="ListParagraph"/>
              <w:numPr>
                <w:ilvl w:val="0"/>
                <w:numId w:val="6"/>
              </w:numPr>
              <w:rPr>
                <w:sz w:val="24"/>
                <w:szCs w:val="24"/>
              </w:rPr>
            </w:pPr>
            <w:r>
              <w:rPr>
                <w:sz w:val="24"/>
                <w:szCs w:val="24"/>
              </w:rPr>
              <w:t xml:space="preserve">We tampered the values and got login </w:t>
            </w:r>
          </w:p>
          <w:p w14:paraId="463D854F" w14:textId="36F444D6" w:rsidR="00E616B9" w:rsidRPr="00E616B9" w:rsidRDefault="00E616B9" w:rsidP="00E616B9">
            <w:pPr>
              <w:rPr>
                <w:sz w:val="24"/>
                <w:szCs w:val="24"/>
              </w:rPr>
            </w:pPr>
          </w:p>
        </w:tc>
      </w:tr>
      <w:tr w:rsidR="00076451" w14:paraId="0EA8DDF4" w14:textId="77777777" w:rsidTr="008C4B0D">
        <w:tc>
          <w:tcPr>
            <w:tcW w:w="4508" w:type="dxa"/>
          </w:tcPr>
          <w:p w14:paraId="6C1381A5" w14:textId="53AB6838" w:rsidR="008C4B0D" w:rsidRPr="008C4B0D" w:rsidRDefault="008C4B0D">
            <w:pPr>
              <w:rPr>
                <w:sz w:val="24"/>
                <w:szCs w:val="24"/>
              </w:rPr>
            </w:pPr>
            <w:r w:rsidRPr="008C4B0D">
              <w:rPr>
                <w:sz w:val="24"/>
                <w:szCs w:val="24"/>
              </w:rPr>
              <w:lastRenderedPageBreak/>
              <w:t>Severity</w:t>
            </w:r>
          </w:p>
        </w:tc>
        <w:tc>
          <w:tcPr>
            <w:tcW w:w="4508" w:type="dxa"/>
          </w:tcPr>
          <w:p w14:paraId="43618144" w14:textId="34A5939E" w:rsidR="008C4B0D" w:rsidRPr="008C4B0D" w:rsidRDefault="001B311E">
            <w:pPr>
              <w:rPr>
                <w:sz w:val="24"/>
                <w:szCs w:val="24"/>
              </w:rPr>
            </w:pPr>
            <w:r>
              <w:rPr>
                <w:sz w:val="24"/>
                <w:szCs w:val="24"/>
              </w:rPr>
              <w:t>Critical</w:t>
            </w:r>
          </w:p>
        </w:tc>
      </w:tr>
      <w:tr w:rsidR="00076451" w14:paraId="49C73F6F" w14:textId="77777777" w:rsidTr="008C4B0D">
        <w:tc>
          <w:tcPr>
            <w:tcW w:w="4508" w:type="dxa"/>
          </w:tcPr>
          <w:p w14:paraId="7F57A1B8" w14:textId="28E810B3" w:rsidR="008C4B0D" w:rsidRPr="008C4B0D" w:rsidRDefault="008C4B0D">
            <w:pPr>
              <w:rPr>
                <w:sz w:val="24"/>
                <w:szCs w:val="24"/>
              </w:rPr>
            </w:pPr>
            <w:r w:rsidRPr="008C4B0D">
              <w:rPr>
                <w:sz w:val="24"/>
                <w:szCs w:val="24"/>
              </w:rPr>
              <w:t xml:space="preserve">CVSS Score </w:t>
            </w:r>
          </w:p>
        </w:tc>
        <w:tc>
          <w:tcPr>
            <w:tcW w:w="4508" w:type="dxa"/>
          </w:tcPr>
          <w:p w14:paraId="5FE40601" w14:textId="22CEB547" w:rsidR="008C4B0D" w:rsidRPr="008C4B0D" w:rsidRDefault="001B311E">
            <w:pPr>
              <w:rPr>
                <w:sz w:val="24"/>
                <w:szCs w:val="24"/>
              </w:rPr>
            </w:pPr>
            <w:r>
              <w:rPr>
                <w:sz w:val="24"/>
                <w:szCs w:val="24"/>
              </w:rPr>
              <w:t>9.8</w:t>
            </w:r>
          </w:p>
        </w:tc>
      </w:tr>
      <w:tr w:rsidR="00076451" w14:paraId="5E95D153" w14:textId="77777777" w:rsidTr="008C4B0D">
        <w:tc>
          <w:tcPr>
            <w:tcW w:w="4508" w:type="dxa"/>
          </w:tcPr>
          <w:p w14:paraId="7BD974D0" w14:textId="08EE0B13" w:rsidR="008C4B0D" w:rsidRPr="008C4B0D" w:rsidRDefault="008C4B0D">
            <w:pPr>
              <w:rPr>
                <w:sz w:val="24"/>
                <w:szCs w:val="24"/>
              </w:rPr>
            </w:pPr>
            <w:r w:rsidRPr="008C4B0D">
              <w:rPr>
                <w:sz w:val="24"/>
                <w:szCs w:val="24"/>
              </w:rPr>
              <w:t xml:space="preserve">Attack Vector </w:t>
            </w:r>
          </w:p>
        </w:tc>
        <w:tc>
          <w:tcPr>
            <w:tcW w:w="4508" w:type="dxa"/>
          </w:tcPr>
          <w:p w14:paraId="60635A8E" w14:textId="372A15BB" w:rsidR="008C4B0D" w:rsidRPr="008C4B0D" w:rsidRDefault="001B311E">
            <w:pPr>
              <w:rPr>
                <w:sz w:val="24"/>
                <w:szCs w:val="24"/>
              </w:rPr>
            </w:pPr>
            <w:r w:rsidRPr="00195329">
              <w:rPr>
                <w:sz w:val="24"/>
                <w:szCs w:val="24"/>
              </w:rPr>
              <w:t>CVSS:3.0/AV:N/AC:L/PR:N/UI:N/S:U/C:H/I:H/A:H</w:t>
            </w:r>
          </w:p>
        </w:tc>
      </w:tr>
      <w:tr w:rsidR="00076451" w14:paraId="63A6C2A8" w14:textId="77777777" w:rsidTr="008C4B0D">
        <w:tc>
          <w:tcPr>
            <w:tcW w:w="4508" w:type="dxa"/>
          </w:tcPr>
          <w:p w14:paraId="51850095" w14:textId="7550F3DF" w:rsidR="008C4B0D" w:rsidRPr="008C4B0D" w:rsidRDefault="008C4B0D">
            <w:pPr>
              <w:rPr>
                <w:sz w:val="24"/>
                <w:szCs w:val="24"/>
              </w:rPr>
            </w:pPr>
            <w:r w:rsidRPr="008C4B0D">
              <w:rPr>
                <w:sz w:val="24"/>
                <w:szCs w:val="24"/>
              </w:rPr>
              <w:t xml:space="preserve">Proof Of Concept </w:t>
            </w:r>
          </w:p>
        </w:tc>
        <w:tc>
          <w:tcPr>
            <w:tcW w:w="4508" w:type="dxa"/>
          </w:tcPr>
          <w:p w14:paraId="431D9971" w14:textId="77777777" w:rsidR="008C4B0D" w:rsidRDefault="00722DF1">
            <w:pPr>
              <w:rPr>
                <w:sz w:val="24"/>
                <w:szCs w:val="24"/>
              </w:rPr>
            </w:pPr>
            <w:r>
              <w:rPr>
                <w:sz w:val="24"/>
                <w:szCs w:val="24"/>
              </w:rPr>
              <w:t xml:space="preserve">STEP 1 – We have endpoint lets try to pass valid Credentials </w:t>
            </w:r>
          </w:p>
          <w:p w14:paraId="15DF8E9D" w14:textId="77777777" w:rsidR="00722DF1" w:rsidRDefault="00722DF1">
            <w:pPr>
              <w:rPr>
                <w:sz w:val="24"/>
                <w:szCs w:val="24"/>
              </w:rPr>
            </w:pPr>
          </w:p>
          <w:p w14:paraId="7E87614C" w14:textId="77777777" w:rsidR="00722DF1" w:rsidRDefault="00722DF1">
            <w:pPr>
              <w:rPr>
                <w:sz w:val="24"/>
                <w:szCs w:val="24"/>
              </w:rPr>
            </w:pPr>
            <w:r w:rsidRPr="00722DF1">
              <w:rPr>
                <w:noProof/>
                <w:sz w:val="24"/>
                <w:szCs w:val="24"/>
              </w:rPr>
              <w:drawing>
                <wp:inline distT="0" distB="0" distL="0" distR="0" wp14:anchorId="06029E1C" wp14:editId="6597DE05">
                  <wp:extent cx="4527550" cy="2936240"/>
                  <wp:effectExtent l="0" t="0" r="6350" b="0"/>
                  <wp:docPr id="2976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20982" name=""/>
                          <pic:cNvPicPr/>
                        </pic:nvPicPr>
                        <pic:blipFill>
                          <a:blip r:embed="rId13"/>
                          <a:stretch>
                            <a:fillRect/>
                          </a:stretch>
                        </pic:blipFill>
                        <pic:spPr>
                          <a:xfrm>
                            <a:off x="0" y="0"/>
                            <a:ext cx="4527550" cy="2936240"/>
                          </a:xfrm>
                          <a:prstGeom prst="rect">
                            <a:avLst/>
                          </a:prstGeom>
                        </pic:spPr>
                      </pic:pic>
                    </a:graphicData>
                  </a:graphic>
                </wp:inline>
              </w:drawing>
            </w:r>
          </w:p>
          <w:p w14:paraId="38B6BEEF" w14:textId="77777777" w:rsidR="00722DF1" w:rsidRDefault="00722DF1">
            <w:pPr>
              <w:rPr>
                <w:sz w:val="24"/>
                <w:szCs w:val="24"/>
              </w:rPr>
            </w:pPr>
          </w:p>
          <w:p w14:paraId="19E01038" w14:textId="77777777" w:rsidR="00722DF1" w:rsidRDefault="00722DF1" w:rsidP="00722DF1">
            <w:pPr>
              <w:pStyle w:val="ListParagraph"/>
              <w:numPr>
                <w:ilvl w:val="0"/>
                <w:numId w:val="2"/>
              </w:numPr>
              <w:rPr>
                <w:sz w:val="24"/>
                <w:szCs w:val="24"/>
              </w:rPr>
            </w:pPr>
            <w:r>
              <w:rPr>
                <w:sz w:val="24"/>
                <w:szCs w:val="24"/>
              </w:rPr>
              <w:t xml:space="preserve">We have JWT Token here </w:t>
            </w:r>
          </w:p>
          <w:p w14:paraId="462886F8" w14:textId="77777777" w:rsidR="00722DF1" w:rsidRDefault="00722DF1" w:rsidP="00722DF1">
            <w:pPr>
              <w:pStyle w:val="ListParagraph"/>
              <w:rPr>
                <w:sz w:val="24"/>
                <w:szCs w:val="24"/>
              </w:rPr>
            </w:pPr>
          </w:p>
          <w:p w14:paraId="65BD7647" w14:textId="77777777" w:rsidR="00722DF1" w:rsidRDefault="00722DF1" w:rsidP="00722DF1">
            <w:pPr>
              <w:rPr>
                <w:sz w:val="24"/>
                <w:szCs w:val="24"/>
              </w:rPr>
            </w:pPr>
            <w:r w:rsidRPr="00722DF1">
              <w:rPr>
                <w:noProof/>
                <w:sz w:val="24"/>
                <w:szCs w:val="24"/>
              </w:rPr>
              <w:drawing>
                <wp:inline distT="0" distB="0" distL="0" distR="0" wp14:anchorId="67547939" wp14:editId="68CABCFE">
                  <wp:extent cx="4610100" cy="3249295"/>
                  <wp:effectExtent l="0" t="0" r="0" b="8255"/>
                  <wp:docPr id="1866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962" name=""/>
                          <pic:cNvPicPr/>
                        </pic:nvPicPr>
                        <pic:blipFill>
                          <a:blip r:embed="rId14"/>
                          <a:stretch>
                            <a:fillRect/>
                          </a:stretch>
                        </pic:blipFill>
                        <pic:spPr>
                          <a:xfrm>
                            <a:off x="0" y="0"/>
                            <a:ext cx="4610100" cy="3249295"/>
                          </a:xfrm>
                          <a:prstGeom prst="rect">
                            <a:avLst/>
                          </a:prstGeom>
                        </pic:spPr>
                      </pic:pic>
                    </a:graphicData>
                  </a:graphic>
                </wp:inline>
              </w:drawing>
            </w:r>
          </w:p>
          <w:p w14:paraId="3B5784CF" w14:textId="77777777" w:rsidR="00722DF1" w:rsidRDefault="00722DF1" w:rsidP="00722DF1">
            <w:pPr>
              <w:rPr>
                <w:sz w:val="24"/>
                <w:szCs w:val="24"/>
              </w:rPr>
            </w:pPr>
          </w:p>
          <w:p w14:paraId="2BB92A06" w14:textId="5D6A5FE6" w:rsidR="00722DF1" w:rsidRDefault="00722DF1" w:rsidP="00722DF1">
            <w:pPr>
              <w:pStyle w:val="ListParagraph"/>
              <w:numPr>
                <w:ilvl w:val="0"/>
                <w:numId w:val="2"/>
              </w:numPr>
              <w:rPr>
                <w:sz w:val="24"/>
                <w:szCs w:val="24"/>
              </w:rPr>
            </w:pPr>
            <w:r>
              <w:rPr>
                <w:sz w:val="24"/>
                <w:szCs w:val="24"/>
              </w:rPr>
              <w:t>Let’s forward this to Burp Suite by setting proxy in Postman</w:t>
            </w:r>
          </w:p>
          <w:p w14:paraId="4441A99F" w14:textId="39A8FFA7" w:rsidR="00722DF1" w:rsidRDefault="00B63CBF" w:rsidP="00722DF1">
            <w:pPr>
              <w:rPr>
                <w:sz w:val="24"/>
                <w:szCs w:val="24"/>
              </w:rPr>
            </w:pPr>
            <w:r w:rsidRPr="00B63CBF">
              <w:rPr>
                <w:noProof/>
                <w:sz w:val="24"/>
                <w:szCs w:val="24"/>
              </w:rPr>
              <w:lastRenderedPageBreak/>
              <w:drawing>
                <wp:inline distT="0" distB="0" distL="0" distR="0" wp14:anchorId="23648382" wp14:editId="33C01D89">
                  <wp:extent cx="4597400" cy="3335655"/>
                  <wp:effectExtent l="0" t="0" r="0" b="0"/>
                  <wp:docPr id="84776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1236" name=""/>
                          <pic:cNvPicPr/>
                        </pic:nvPicPr>
                        <pic:blipFill>
                          <a:blip r:embed="rId15"/>
                          <a:stretch>
                            <a:fillRect/>
                          </a:stretch>
                        </pic:blipFill>
                        <pic:spPr>
                          <a:xfrm>
                            <a:off x="0" y="0"/>
                            <a:ext cx="4597400" cy="3335655"/>
                          </a:xfrm>
                          <a:prstGeom prst="rect">
                            <a:avLst/>
                          </a:prstGeom>
                        </pic:spPr>
                      </pic:pic>
                    </a:graphicData>
                  </a:graphic>
                </wp:inline>
              </w:drawing>
            </w:r>
          </w:p>
          <w:p w14:paraId="0551AFB1" w14:textId="77777777" w:rsidR="00B63CBF" w:rsidRDefault="00B63CBF" w:rsidP="00722DF1">
            <w:pPr>
              <w:rPr>
                <w:sz w:val="24"/>
                <w:szCs w:val="24"/>
              </w:rPr>
            </w:pPr>
          </w:p>
          <w:p w14:paraId="57EDB7B0" w14:textId="2BA3E17C" w:rsidR="00B63CBF" w:rsidRDefault="00B63CBF" w:rsidP="00B63CBF">
            <w:pPr>
              <w:pStyle w:val="ListParagraph"/>
              <w:numPr>
                <w:ilvl w:val="0"/>
                <w:numId w:val="2"/>
              </w:numPr>
              <w:rPr>
                <w:sz w:val="24"/>
                <w:szCs w:val="24"/>
              </w:rPr>
            </w:pPr>
            <w:r>
              <w:rPr>
                <w:sz w:val="24"/>
                <w:szCs w:val="24"/>
              </w:rPr>
              <w:t xml:space="preserve">Send the request from postman and let’s listen the request on Burp Suite </w:t>
            </w:r>
          </w:p>
          <w:p w14:paraId="4BC1F32B" w14:textId="77777777" w:rsidR="00B63CBF" w:rsidRDefault="00B63CBF" w:rsidP="00B63CBF">
            <w:pPr>
              <w:rPr>
                <w:sz w:val="24"/>
                <w:szCs w:val="24"/>
              </w:rPr>
            </w:pPr>
          </w:p>
          <w:p w14:paraId="6CA3788F" w14:textId="0F9D2268" w:rsidR="00B63CBF" w:rsidRPr="00B63CBF" w:rsidRDefault="00B63CBF" w:rsidP="00B63CBF">
            <w:pPr>
              <w:rPr>
                <w:sz w:val="24"/>
                <w:szCs w:val="24"/>
              </w:rPr>
            </w:pPr>
            <w:r w:rsidRPr="00B63CBF">
              <w:rPr>
                <w:noProof/>
                <w:sz w:val="24"/>
                <w:szCs w:val="24"/>
              </w:rPr>
              <w:drawing>
                <wp:inline distT="0" distB="0" distL="0" distR="0" wp14:anchorId="1A3DAAFA" wp14:editId="3DD98057">
                  <wp:extent cx="4597400" cy="3569335"/>
                  <wp:effectExtent l="0" t="0" r="0" b="0"/>
                  <wp:docPr id="14976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49192" name=""/>
                          <pic:cNvPicPr/>
                        </pic:nvPicPr>
                        <pic:blipFill>
                          <a:blip r:embed="rId16"/>
                          <a:stretch>
                            <a:fillRect/>
                          </a:stretch>
                        </pic:blipFill>
                        <pic:spPr>
                          <a:xfrm>
                            <a:off x="0" y="0"/>
                            <a:ext cx="4597400" cy="3569335"/>
                          </a:xfrm>
                          <a:prstGeom prst="rect">
                            <a:avLst/>
                          </a:prstGeom>
                        </pic:spPr>
                      </pic:pic>
                    </a:graphicData>
                  </a:graphic>
                </wp:inline>
              </w:drawing>
            </w:r>
          </w:p>
          <w:p w14:paraId="139D9B84" w14:textId="77777777" w:rsidR="00722DF1" w:rsidRDefault="00722DF1" w:rsidP="00722DF1">
            <w:pPr>
              <w:rPr>
                <w:sz w:val="24"/>
                <w:szCs w:val="24"/>
              </w:rPr>
            </w:pPr>
          </w:p>
          <w:p w14:paraId="7000ECA0" w14:textId="48AAD0BC" w:rsidR="00B63CBF" w:rsidRDefault="00B63CBF" w:rsidP="00B63CBF">
            <w:pPr>
              <w:pStyle w:val="ListParagraph"/>
              <w:numPr>
                <w:ilvl w:val="0"/>
                <w:numId w:val="2"/>
              </w:numPr>
              <w:rPr>
                <w:sz w:val="24"/>
                <w:szCs w:val="24"/>
              </w:rPr>
            </w:pPr>
            <w:r>
              <w:rPr>
                <w:sz w:val="24"/>
                <w:szCs w:val="24"/>
              </w:rPr>
              <w:t xml:space="preserve">We got Request on Burp Suite </w:t>
            </w:r>
          </w:p>
          <w:p w14:paraId="69AA2CF6" w14:textId="77777777" w:rsidR="00B63CBF" w:rsidRDefault="00B63CBF" w:rsidP="00B63CBF">
            <w:pPr>
              <w:rPr>
                <w:sz w:val="24"/>
                <w:szCs w:val="24"/>
              </w:rPr>
            </w:pPr>
          </w:p>
          <w:p w14:paraId="7959B22F" w14:textId="33B1E7F8" w:rsidR="00B63CBF" w:rsidRDefault="00B63CBF" w:rsidP="00B63CBF">
            <w:pPr>
              <w:rPr>
                <w:sz w:val="24"/>
                <w:szCs w:val="24"/>
              </w:rPr>
            </w:pPr>
            <w:r w:rsidRPr="00B63CBF">
              <w:rPr>
                <w:noProof/>
                <w:sz w:val="24"/>
                <w:szCs w:val="24"/>
              </w:rPr>
              <w:lastRenderedPageBreak/>
              <w:drawing>
                <wp:inline distT="0" distB="0" distL="0" distR="0" wp14:anchorId="4B1CD921" wp14:editId="056FA578">
                  <wp:extent cx="4603750" cy="3079115"/>
                  <wp:effectExtent l="0" t="0" r="6350" b="6985"/>
                  <wp:docPr id="205775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8725" name=""/>
                          <pic:cNvPicPr/>
                        </pic:nvPicPr>
                        <pic:blipFill>
                          <a:blip r:embed="rId17"/>
                          <a:stretch>
                            <a:fillRect/>
                          </a:stretch>
                        </pic:blipFill>
                        <pic:spPr>
                          <a:xfrm>
                            <a:off x="0" y="0"/>
                            <a:ext cx="4603750" cy="3079115"/>
                          </a:xfrm>
                          <a:prstGeom prst="rect">
                            <a:avLst/>
                          </a:prstGeom>
                        </pic:spPr>
                      </pic:pic>
                    </a:graphicData>
                  </a:graphic>
                </wp:inline>
              </w:drawing>
            </w:r>
          </w:p>
          <w:p w14:paraId="4ED3EDC8" w14:textId="77777777" w:rsidR="00B63CBF" w:rsidRDefault="00B63CBF" w:rsidP="00B63CBF">
            <w:pPr>
              <w:rPr>
                <w:sz w:val="24"/>
                <w:szCs w:val="24"/>
              </w:rPr>
            </w:pPr>
          </w:p>
          <w:p w14:paraId="01DC3CF3" w14:textId="6317C784" w:rsidR="00B63CBF" w:rsidRDefault="00B63CBF" w:rsidP="00B63CBF">
            <w:pPr>
              <w:pStyle w:val="ListParagraph"/>
              <w:numPr>
                <w:ilvl w:val="0"/>
                <w:numId w:val="2"/>
              </w:numPr>
              <w:rPr>
                <w:sz w:val="24"/>
                <w:szCs w:val="24"/>
              </w:rPr>
            </w:pPr>
            <w:r>
              <w:rPr>
                <w:sz w:val="24"/>
                <w:szCs w:val="24"/>
              </w:rPr>
              <w:t xml:space="preserve">Send it to repeater </w:t>
            </w:r>
          </w:p>
          <w:p w14:paraId="2644EE18" w14:textId="77777777" w:rsidR="00B63CBF" w:rsidRDefault="00B63CBF" w:rsidP="00B63CBF">
            <w:pPr>
              <w:rPr>
                <w:sz w:val="24"/>
                <w:szCs w:val="24"/>
              </w:rPr>
            </w:pPr>
          </w:p>
          <w:p w14:paraId="4AFBC37F" w14:textId="5744EA9F" w:rsidR="00B63CBF" w:rsidRDefault="00B63CBF" w:rsidP="00B63CBF">
            <w:pPr>
              <w:rPr>
                <w:sz w:val="24"/>
                <w:szCs w:val="24"/>
              </w:rPr>
            </w:pPr>
            <w:r w:rsidRPr="00B63CBF">
              <w:rPr>
                <w:noProof/>
                <w:sz w:val="24"/>
                <w:szCs w:val="24"/>
              </w:rPr>
              <w:drawing>
                <wp:inline distT="0" distB="0" distL="0" distR="0" wp14:anchorId="09E9BE71" wp14:editId="67742B5F">
                  <wp:extent cx="4603750" cy="2905760"/>
                  <wp:effectExtent l="0" t="0" r="6350" b="8890"/>
                  <wp:docPr id="12551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944" name=""/>
                          <pic:cNvPicPr/>
                        </pic:nvPicPr>
                        <pic:blipFill>
                          <a:blip r:embed="rId18"/>
                          <a:stretch>
                            <a:fillRect/>
                          </a:stretch>
                        </pic:blipFill>
                        <pic:spPr>
                          <a:xfrm>
                            <a:off x="0" y="0"/>
                            <a:ext cx="4603750" cy="2905760"/>
                          </a:xfrm>
                          <a:prstGeom prst="rect">
                            <a:avLst/>
                          </a:prstGeom>
                        </pic:spPr>
                      </pic:pic>
                    </a:graphicData>
                  </a:graphic>
                </wp:inline>
              </w:drawing>
            </w:r>
          </w:p>
          <w:p w14:paraId="105A3F22" w14:textId="77777777" w:rsidR="00B63CBF" w:rsidRDefault="00B63CBF" w:rsidP="00B63CBF">
            <w:pPr>
              <w:rPr>
                <w:sz w:val="24"/>
                <w:szCs w:val="24"/>
              </w:rPr>
            </w:pPr>
          </w:p>
          <w:p w14:paraId="0CB0D1DD" w14:textId="02DC6F37" w:rsidR="00B63CBF" w:rsidRDefault="00B63CBF" w:rsidP="00B63CBF">
            <w:pPr>
              <w:pStyle w:val="ListParagraph"/>
              <w:numPr>
                <w:ilvl w:val="0"/>
                <w:numId w:val="2"/>
              </w:numPr>
              <w:rPr>
                <w:sz w:val="24"/>
                <w:szCs w:val="24"/>
              </w:rPr>
            </w:pPr>
            <w:r>
              <w:rPr>
                <w:sz w:val="24"/>
                <w:szCs w:val="24"/>
              </w:rPr>
              <w:t xml:space="preserve">Let’s use JWT Editor and try to edit values in token and bypass Authentication </w:t>
            </w:r>
          </w:p>
          <w:p w14:paraId="59B46321" w14:textId="77777777" w:rsidR="00B63CBF" w:rsidRDefault="00B63CBF" w:rsidP="00B63CBF">
            <w:pPr>
              <w:rPr>
                <w:sz w:val="24"/>
                <w:szCs w:val="24"/>
              </w:rPr>
            </w:pPr>
          </w:p>
          <w:p w14:paraId="2BE198B5" w14:textId="46CAA1BC" w:rsidR="00B63CBF" w:rsidRDefault="00B63CBF" w:rsidP="00B63CBF">
            <w:pPr>
              <w:rPr>
                <w:sz w:val="24"/>
                <w:szCs w:val="24"/>
              </w:rPr>
            </w:pPr>
            <w:r w:rsidRPr="00B63CBF">
              <w:rPr>
                <w:noProof/>
                <w:sz w:val="24"/>
                <w:szCs w:val="24"/>
              </w:rPr>
              <w:lastRenderedPageBreak/>
              <w:drawing>
                <wp:inline distT="0" distB="0" distL="0" distR="0" wp14:anchorId="66AB76B2" wp14:editId="4C7C2B9D">
                  <wp:extent cx="4610100" cy="2941955"/>
                  <wp:effectExtent l="0" t="0" r="0" b="0"/>
                  <wp:docPr id="68584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2426" name=""/>
                          <pic:cNvPicPr/>
                        </pic:nvPicPr>
                        <pic:blipFill>
                          <a:blip r:embed="rId19"/>
                          <a:stretch>
                            <a:fillRect/>
                          </a:stretch>
                        </pic:blipFill>
                        <pic:spPr>
                          <a:xfrm>
                            <a:off x="0" y="0"/>
                            <a:ext cx="4610100" cy="2941955"/>
                          </a:xfrm>
                          <a:prstGeom prst="rect">
                            <a:avLst/>
                          </a:prstGeom>
                        </pic:spPr>
                      </pic:pic>
                    </a:graphicData>
                  </a:graphic>
                </wp:inline>
              </w:drawing>
            </w:r>
          </w:p>
          <w:p w14:paraId="2D3816A9" w14:textId="77777777" w:rsidR="00B63CBF" w:rsidRDefault="00B63CBF" w:rsidP="00B63CBF">
            <w:pPr>
              <w:rPr>
                <w:sz w:val="24"/>
                <w:szCs w:val="24"/>
              </w:rPr>
            </w:pPr>
          </w:p>
          <w:p w14:paraId="7157831A" w14:textId="4DEFADCF" w:rsidR="00B63CBF" w:rsidRPr="00B63CBF" w:rsidRDefault="00B63CBF" w:rsidP="00B63CBF">
            <w:pPr>
              <w:pStyle w:val="ListParagraph"/>
              <w:numPr>
                <w:ilvl w:val="0"/>
                <w:numId w:val="2"/>
              </w:numPr>
              <w:rPr>
                <w:sz w:val="24"/>
                <w:szCs w:val="24"/>
              </w:rPr>
            </w:pPr>
            <w:r>
              <w:rPr>
                <w:sz w:val="24"/>
                <w:szCs w:val="24"/>
              </w:rPr>
              <w:t xml:space="preserve">In token we have payload which named </w:t>
            </w:r>
            <w:r w:rsidRPr="00B63CBF">
              <w:rPr>
                <w:color w:val="EE0000"/>
                <w:sz w:val="24"/>
                <w:szCs w:val="24"/>
              </w:rPr>
              <w:t>isAdmin</w:t>
            </w:r>
            <w:r>
              <w:rPr>
                <w:sz w:val="24"/>
                <w:szCs w:val="24"/>
              </w:rPr>
              <w:t xml:space="preserve"> with value </w:t>
            </w:r>
            <w:r w:rsidRPr="00B63CBF">
              <w:rPr>
                <w:color w:val="EE0000"/>
                <w:sz w:val="24"/>
                <w:szCs w:val="24"/>
              </w:rPr>
              <w:t>false</w:t>
            </w:r>
          </w:p>
          <w:p w14:paraId="563E3F04" w14:textId="77777777" w:rsidR="00722DF1" w:rsidRDefault="00722DF1" w:rsidP="00722DF1">
            <w:pPr>
              <w:rPr>
                <w:sz w:val="24"/>
                <w:szCs w:val="24"/>
              </w:rPr>
            </w:pPr>
          </w:p>
          <w:p w14:paraId="32A6DCC4" w14:textId="2FA53F35" w:rsidR="00B63CBF" w:rsidRDefault="00BC3387" w:rsidP="00BC3387">
            <w:pPr>
              <w:pStyle w:val="ListParagraph"/>
              <w:numPr>
                <w:ilvl w:val="0"/>
                <w:numId w:val="2"/>
              </w:numPr>
              <w:rPr>
                <w:sz w:val="24"/>
                <w:szCs w:val="24"/>
              </w:rPr>
            </w:pPr>
            <w:r>
              <w:rPr>
                <w:sz w:val="24"/>
                <w:szCs w:val="24"/>
              </w:rPr>
              <w:t xml:space="preserve">Let modify it to </w:t>
            </w:r>
            <w:r w:rsidRPr="00BC3387">
              <w:rPr>
                <w:color w:val="EE0000"/>
                <w:sz w:val="24"/>
                <w:szCs w:val="24"/>
              </w:rPr>
              <w:t>true</w:t>
            </w:r>
            <w:r>
              <w:rPr>
                <w:sz w:val="24"/>
                <w:szCs w:val="24"/>
              </w:rPr>
              <w:t xml:space="preserve"> and then send and see the response </w:t>
            </w:r>
          </w:p>
          <w:p w14:paraId="65A5E197" w14:textId="77777777" w:rsidR="00BC3387" w:rsidRDefault="00BC3387" w:rsidP="00BC3387">
            <w:pPr>
              <w:rPr>
                <w:sz w:val="24"/>
                <w:szCs w:val="24"/>
              </w:rPr>
            </w:pPr>
          </w:p>
          <w:p w14:paraId="735C7836" w14:textId="771C9F6E" w:rsidR="00BC3387" w:rsidRDefault="00BC3387" w:rsidP="00BC3387">
            <w:pPr>
              <w:rPr>
                <w:sz w:val="24"/>
                <w:szCs w:val="24"/>
              </w:rPr>
            </w:pPr>
            <w:r w:rsidRPr="00BC3387">
              <w:rPr>
                <w:noProof/>
                <w:sz w:val="24"/>
                <w:szCs w:val="24"/>
              </w:rPr>
              <w:drawing>
                <wp:inline distT="0" distB="0" distL="0" distR="0" wp14:anchorId="201D43E3" wp14:editId="707F2545">
                  <wp:extent cx="4610100" cy="3126740"/>
                  <wp:effectExtent l="0" t="0" r="0" b="0"/>
                  <wp:docPr id="6149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03" name=""/>
                          <pic:cNvPicPr/>
                        </pic:nvPicPr>
                        <pic:blipFill>
                          <a:blip r:embed="rId20"/>
                          <a:stretch>
                            <a:fillRect/>
                          </a:stretch>
                        </pic:blipFill>
                        <pic:spPr>
                          <a:xfrm>
                            <a:off x="0" y="0"/>
                            <a:ext cx="4610100" cy="3126740"/>
                          </a:xfrm>
                          <a:prstGeom prst="rect">
                            <a:avLst/>
                          </a:prstGeom>
                        </pic:spPr>
                      </pic:pic>
                    </a:graphicData>
                  </a:graphic>
                </wp:inline>
              </w:drawing>
            </w:r>
          </w:p>
          <w:p w14:paraId="34CC45D2" w14:textId="77777777" w:rsidR="00BC3387" w:rsidRDefault="00BC3387" w:rsidP="00BC3387">
            <w:pPr>
              <w:rPr>
                <w:sz w:val="24"/>
                <w:szCs w:val="24"/>
              </w:rPr>
            </w:pPr>
          </w:p>
          <w:p w14:paraId="49C7FBE6" w14:textId="19A96D17" w:rsidR="00BC3387" w:rsidRPr="00BC3387" w:rsidRDefault="00BC3387" w:rsidP="00BC3387">
            <w:pPr>
              <w:pStyle w:val="ListParagraph"/>
              <w:numPr>
                <w:ilvl w:val="0"/>
                <w:numId w:val="2"/>
              </w:numPr>
              <w:rPr>
                <w:sz w:val="24"/>
                <w:szCs w:val="24"/>
              </w:rPr>
            </w:pPr>
            <w:r>
              <w:rPr>
                <w:sz w:val="24"/>
                <w:szCs w:val="24"/>
              </w:rPr>
              <w:t xml:space="preserve">We got 200 OK Success but if we see token in response we can see that parameter or payload value in token is still </w:t>
            </w:r>
            <w:r w:rsidRPr="00BC3387">
              <w:rPr>
                <w:color w:val="EE0000"/>
                <w:sz w:val="24"/>
                <w:szCs w:val="24"/>
              </w:rPr>
              <w:t>false</w:t>
            </w:r>
          </w:p>
          <w:p w14:paraId="64F37872" w14:textId="77777777" w:rsidR="00BC3387" w:rsidRDefault="00BC3387" w:rsidP="00BC3387">
            <w:pPr>
              <w:rPr>
                <w:sz w:val="24"/>
                <w:szCs w:val="24"/>
              </w:rPr>
            </w:pPr>
          </w:p>
          <w:p w14:paraId="6613C3F3" w14:textId="309C2BA9" w:rsidR="00BC3387" w:rsidRPr="00BC3387" w:rsidRDefault="00BC3387" w:rsidP="00BC3387">
            <w:pPr>
              <w:rPr>
                <w:sz w:val="24"/>
                <w:szCs w:val="24"/>
              </w:rPr>
            </w:pPr>
            <w:r w:rsidRPr="00BC3387">
              <w:rPr>
                <w:noProof/>
                <w:sz w:val="24"/>
                <w:szCs w:val="24"/>
              </w:rPr>
              <w:lastRenderedPageBreak/>
              <w:drawing>
                <wp:inline distT="0" distB="0" distL="0" distR="0" wp14:anchorId="7243CE07" wp14:editId="6881D02C">
                  <wp:extent cx="4610100" cy="3282315"/>
                  <wp:effectExtent l="0" t="0" r="0" b="0"/>
                  <wp:docPr id="8835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0060" name=""/>
                          <pic:cNvPicPr/>
                        </pic:nvPicPr>
                        <pic:blipFill>
                          <a:blip r:embed="rId21"/>
                          <a:stretch>
                            <a:fillRect/>
                          </a:stretch>
                        </pic:blipFill>
                        <pic:spPr>
                          <a:xfrm>
                            <a:off x="0" y="0"/>
                            <a:ext cx="4610100" cy="3282315"/>
                          </a:xfrm>
                          <a:prstGeom prst="rect">
                            <a:avLst/>
                          </a:prstGeom>
                        </pic:spPr>
                      </pic:pic>
                    </a:graphicData>
                  </a:graphic>
                </wp:inline>
              </w:drawing>
            </w:r>
          </w:p>
          <w:p w14:paraId="6E0222EB" w14:textId="77777777" w:rsidR="00BC3387" w:rsidRPr="00BC3387" w:rsidRDefault="00BC3387" w:rsidP="00BC3387">
            <w:pPr>
              <w:rPr>
                <w:sz w:val="24"/>
                <w:szCs w:val="24"/>
              </w:rPr>
            </w:pPr>
          </w:p>
          <w:p w14:paraId="24A75C5A" w14:textId="387BD453" w:rsidR="00722DF1" w:rsidRDefault="00BC3387" w:rsidP="00BC3387">
            <w:pPr>
              <w:pStyle w:val="ListParagraph"/>
              <w:numPr>
                <w:ilvl w:val="0"/>
                <w:numId w:val="2"/>
              </w:numPr>
              <w:rPr>
                <w:sz w:val="24"/>
                <w:szCs w:val="24"/>
              </w:rPr>
            </w:pPr>
            <w:r>
              <w:rPr>
                <w:sz w:val="24"/>
                <w:szCs w:val="24"/>
              </w:rPr>
              <w:t xml:space="preserve">So, what’s problem here is that our send token is not signed for </w:t>
            </w:r>
            <w:r w:rsidRPr="00BC3387">
              <w:rPr>
                <w:color w:val="EE0000"/>
                <w:sz w:val="24"/>
                <w:szCs w:val="24"/>
              </w:rPr>
              <w:t>admin</w:t>
            </w:r>
            <w:r>
              <w:rPr>
                <w:sz w:val="24"/>
                <w:szCs w:val="24"/>
              </w:rPr>
              <w:t xml:space="preserve"> it was signed for user </w:t>
            </w:r>
            <w:r w:rsidRPr="00BC3387">
              <w:rPr>
                <w:color w:val="EE0000"/>
                <w:sz w:val="24"/>
                <w:szCs w:val="24"/>
              </w:rPr>
              <w:t>Yash</w:t>
            </w:r>
            <w:r>
              <w:rPr>
                <w:sz w:val="24"/>
                <w:szCs w:val="24"/>
              </w:rPr>
              <w:t xml:space="preserve"> we need to sign token for admin </w:t>
            </w:r>
          </w:p>
          <w:p w14:paraId="264BEB8F" w14:textId="77D2B709" w:rsidR="00BC3387" w:rsidRDefault="00BC3387" w:rsidP="00BC3387">
            <w:pPr>
              <w:pStyle w:val="ListParagraph"/>
              <w:numPr>
                <w:ilvl w:val="0"/>
                <w:numId w:val="2"/>
              </w:numPr>
              <w:rPr>
                <w:sz w:val="24"/>
                <w:szCs w:val="24"/>
              </w:rPr>
            </w:pPr>
            <w:r>
              <w:rPr>
                <w:sz w:val="24"/>
                <w:szCs w:val="24"/>
              </w:rPr>
              <w:t xml:space="preserve">To do so we need secrete key to sign the token </w:t>
            </w:r>
          </w:p>
          <w:p w14:paraId="3C26D996" w14:textId="77777777" w:rsidR="00BC3387" w:rsidRDefault="00BC3387" w:rsidP="00BC3387">
            <w:pPr>
              <w:rPr>
                <w:sz w:val="24"/>
                <w:szCs w:val="24"/>
              </w:rPr>
            </w:pPr>
          </w:p>
          <w:p w14:paraId="0C18E7B1" w14:textId="57257B69" w:rsidR="00BC3387" w:rsidRDefault="00BC3387" w:rsidP="00BC3387">
            <w:pPr>
              <w:rPr>
                <w:sz w:val="24"/>
                <w:szCs w:val="24"/>
              </w:rPr>
            </w:pPr>
            <w:r>
              <w:rPr>
                <w:sz w:val="24"/>
                <w:szCs w:val="24"/>
              </w:rPr>
              <w:t xml:space="preserve">STEP 2 – Brute Force JWT Token to Find Secret we will use Token with user set as </w:t>
            </w:r>
            <w:r w:rsidRPr="00BC3387">
              <w:rPr>
                <w:color w:val="EE0000"/>
                <w:sz w:val="24"/>
                <w:szCs w:val="24"/>
              </w:rPr>
              <w:t>admin</w:t>
            </w:r>
            <w:r>
              <w:rPr>
                <w:sz w:val="24"/>
                <w:szCs w:val="24"/>
              </w:rPr>
              <w:t xml:space="preserve"> and </w:t>
            </w:r>
            <w:r w:rsidRPr="00BC3387">
              <w:rPr>
                <w:color w:val="EE0000"/>
                <w:sz w:val="24"/>
                <w:szCs w:val="24"/>
              </w:rPr>
              <w:t>isAdmin</w:t>
            </w:r>
            <w:r>
              <w:rPr>
                <w:sz w:val="24"/>
                <w:szCs w:val="24"/>
              </w:rPr>
              <w:t xml:space="preserve"> set </w:t>
            </w:r>
            <w:r w:rsidR="00556D65" w:rsidRPr="00556D65">
              <w:rPr>
                <w:color w:val="EE0000"/>
                <w:sz w:val="24"/>
                <w:szCs w:val="24"/>
              </w:rPr>
              <w:t>false</w:t>
            </w:r>
            <w:r>
              <w:rPr>
                <w:sz w:val="24"/>
                <w:szCs w:val="24"/>
              </w:rPr>
              <w:t>.</w:t>
            </w:r>
          </w:p>
          <w:p w14:paraId="1A034A7F" w14:textId="77777777" w:rsidR="00BC3387" w:rsidRDefault="00BC3387" w:rsidP="00BC3387">
            <w:pPr>
              <w:rPr>
                <w:sz w:val="24"/>
                <w:szCs w:val="24"/>
              </w:rPr>
            </w:pPr>
          </w:p>
          <w:p w14:paraId="3D1FD0A3" w14:textId="32C6DC0B" w:rsidR="00BC3387" w:rsidRDefault="00BC3387" w:rsidP="00BC3387">
            <w:pPr>
              <w:rPr>
                <w:sz w:val="24"/>
                <w:szCs w:val="24"/>
              </w:rPr>
            </w:pPr>
            <w:r w:rsidRPr="00BC3387">
              <w:rPr>
                <w:noProof/>
                <w:sz w:val="24"/>
                <w:szCs w:val="24"/>
              </w:rPr>
              <w:lastRenderedPageBreak/>
              <w:drawing>
                <wp:inline distT="0" distB="0" distL="0" distR="0" wp14:anchorId="11F45FED" wp14:editId="1C523A5C">
                  <wp:extent cx="4629150" cy="4899025"/>
                  <wp:effectExtent l="0" t="0" r="0" b="0"/>
                  <wp:docPr id="116998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4048" name=""/>
                          <pic:cNvPicPr/>
                        </pic:nvPicPr>
                        <pic:blipFill>
                          <a:blip r:embed="rId22"/>
                          <a:stretch>
                            <a:fillRect/>
                          </a:stretch>
                        </pic:blipFill>
                        <pic:spPr>
                          <a:xfrm>
                            <a:off x="0" y="0"/>
                            <a:ext cx="4629150" cy="4899025"/>
                          </a:xfrm>
                          <a:prstGeom prst="rect">
                            <a:avLst/>
                          </a:prstGeom>
                        </pic:spPr>
                      </pic:pic>
                    </a:graphicData>
                  </a:graphic>
                </wp:inline>
              </w:drawing>
            </w:r>
          </w:p>
          <w:p w14:paraId="19F3DB17" w14:textId="77777777" w:rsidR="00BC3387" w:rsidRDefault="00BC3387" w:rsidP="00BC3387">
            <w:pPr>
              <w:rPr>
                <w:sz w:val="24"/>
                <w:szCs w:val="24"/>
              </w:rPr>
            </w:pPr>
          </w:p>
          <w:p w14:paraId="26D8BC95" w14:textId="40FEE0EA" w:rsidR="00BC3387" w:rsidRDefault="00BC3387" w:rsidP="00BC3387">
            <w:pPr>
              <w:pStyle w:val="ListParagraph"/>
              <w:numPr>
                <w:ilvl w:val="0"/>
                <w:numId w:val="2"/>
              </w:numPr>
              <w:rPr>
                <w:sz w:val="24"/>
                <w:szCs w:val="24"/>
              </w:rPr>
            </w:pPr>
            <w:r>
              <w:rPr>
                <w:sz w:val="24"/>
                <w:szCs w:val="24"/>
              </w:rPr>
              <w:t xml:space="preserve">Let’s brute force using Hash cat </w:t>
            </w:r>
          </w:p>
          <w:p w14:paraId="6D75C57E" w14:textId="232FC1B5" w:rsidR="00BC3387" w:rsidRDefault="00BC3387" w:rsidP="00BC3387">
            <w:pPr>
              <w:pStyle w:val="ListParagraph"/>
              <w:numPr>
                <w:ilvl w:val="0"/>
                <w:numId w:val="2"/>
              </w:numPr>
              <w:rPr>
                <w:sz w:val="24"/>
                <w:szCs w:val="24"/>
              </w:rPr>
            </w:pPr>
            <w:r>
              <w:rPr>
                <w:sz w:val="24"/>
                <w:szCs w:val="24"/>
              </w:rPr>
              <w:t xml:space="preserve">Wordlist we will use is </w:t>
            </w:r>
            <w:hyperlink r:id="rId23" w:history="1">
              <w:r w:rsidR="00556D65" w:rsidRPr="006944E4">
                <w:rPr>
                  <w:rStyle w:val="Hyperlink"/>
                  <w:sz w:val="24"/>
                  <w:szCs w:val="24"/>
                </w:rPr>
                <w:t>https://github.com/wallarm/jwt-secrets</w:t>
              </w:r>
            </w:hyperlink>
          </w:p>
          <w:p w14:paraId="31FAE76F" w14:textId="77777777" w:rsidR="00556D65" w:rsidRDefault="00556D65" w:rsidP="00556D65">
            <w:pPr>
              <w:rPr>
                <w:sz w:val="24"/>
                <w:szCs w:val="24"/>
              </w:rPr>
            </w:pPr>
          </w:p>
          <w:p w14:paraId="1FDDC9EB" w14:textId="62F6A2DD" w:rsidR="00556D65" w:rsidRPr="00556D65" w:rsidRDefault="00556D65" w:rsidP="00556D65">
            <w:pPr>
              <w:rPr>
                <w:sz w:val="24"/>
                <w:szCs w:val="24"/>
              </w:rPr>
            </w:pPr>
            <w:r w:rsidRPr="00556D65">
              <w:rPr>
                <w:noProof/>
                <w:sz w:val="24"/>
                <w:szCs w:val="24"/>
              </w:rPr>
              <w:drawing>
                <wp:inline distT="0" distB="0" distL="0" distR="0" wp14:anchorId="2AD2D1C0" wp14:editId="2ADDC510">
                  <wp:extent cx="4629150" cy="796925"/>
                  <wp:effectExtent l="0" t="0" r="0" b="3175"/>
                  <wp:docPr id="44378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9066" name=""/>
                          <pic:cNvPicPr/>
                        </pic:nvPicPr>
                        <pic:blipFill>
                          <a:blip r:embed="rId24"/>
                          <a:stretch>
                            <a:fillRect/>
                          </a:stretch>
                        </pic:blipFill>
                        <pic:spPr>
                          <a:xfrm>
                            <a:off x="0" y="0"/>
                            <a:ext cx="4629150" cy="796925"/>
                          </a:xfrm>
                          <a:prstGeom prst="rect">
                            <a:avLst/>
                          </a:prstGeom>
                        </pic:spPr>
                      </pic:pic>
                    </a:graphicData>
                  </a:graphic>
                </wp:inline>
              </w:drawing>
            </w:r>
          </w:p>
          <w:p w14:paraId="1504D230" w14:textId="77777777" w:rsidR="00BC3387" w:rsidRDefault="00BC3387" w:rsidP="00BC3387">
            <w:pPr>
              <w:rPr>
                <w:sz w:val="24"/>
                <w:szCs w:val="24"/>
              </w:rPr>
            </w:pPr>
          </w:p>
          <w:p w14:paraId="4EA0941F" w14:textId="10FA37DF" w:rsidR="00556D65" w:rsidRPr="00556D65" w:rsidRDefault="00556D65" w:rsidP="00556D65">
            <w:pPr>
              <w:rPr>
                <w:color w:val="EE0000"/>
                <w:sz w:val="24"/>
                <w:szCs w:val="24"/>
              </w:rPr>
            </w:pPr>
            <w:r>
              <w:rPr>
                <w:sz w:val="24"/>
                <w:szCs w:val="24"/>
              </w:rPr>
              <w:t xml:space="preserve">SYNTAX – </w:t>
            </w:r>
            <w:r w:rsidRPr="00556D65">
              <w:rPr>
                <w:color w:val="EE0000"/>
                <w:sz w:val="24"/>
                <w:szCs w:val="24"/>
              </w:rPr>
              <w:t xml:space="preserve">Hash cat -m 16500 -a 0 (token) wordlist.txt </w:t>
            </w:r>
          </w:p>
          <w:p w14:paraId="0D364F66" w14:textId="015F5071" w:rsidR="00556D65" w:rsidRDefault="00556D65" w:rsidP="00BC3387">
            <w:pPr>
              <w:rPr>
                <w:sz w:val="24"/>
                <w:szCs w:val="24"/>
              </w:rPr>
            </w:pPr>
          </w:p>
          <w:p w14:paraId="0D469C4A" w14:textId="314D24F6" w:rsidR="00556D65" w:rsidRDefault="00611A8B" w:rsidP="00BC3387">
            <w:pPr>
              <w:rPr>
                <w:sz w:val="24"/>
                <w:szCs w:val="24"/>
              </w:rPr>
            </w:pPr>
            <w:r w:rsidRPr="00611A8B">
              <w:rPr>
                <w:noProof/>
                <w:sz w:val="24"/>
                <w:szCs w:val="24"/>
              </w:rPr>
              <w:lastRenderedPageBreak/>
              <w:drawing>
                <wp:inline distT="0" distB="0" distL="0" distR="0" wp14:anchorId="778FD1F2" wp14:editId="3E74AB5C">
                  <wp:extent cx="4610100" cy="2491105"/>
                  <wp:effectExtent l="0" t="0" r="0" b="4445"/>
                  <wp:docPr id="15868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7383" name=""/>
                          <pic:cNvPicPr/>
                        </pic:nvPicPr>
                        <pic:blipFill>
                          <a:blip r:embed="rId25"/>
                          <a:stretch>
                            <a:fillRect/>
                          </a:stretch>
                        </pic:blipFill>
                        <pic:spPr>
                          <a:xfrm>
                            <a:off x="0" y="0"/>
                            <a:ext cx="4610100" cy="2491105"/>
                          </a:xfrm>
                          <a:prstGeom prst="rect">
                            <a:avLst/>
                          </a:prstGeom>
                        </pic:spPr>
                      </pic:pic>
                    </a:graphicData>
                  </a:graphic>
                </wp:inline>
              </w:drawing>
            </w:r>
          </w:p>
          <w:p w14:paraId="2673B12C" w14:textId="77777777" w:rsidR="00611A8B" w:rsidRDefault="00611A8B" w:rsidP="00BC3387">
            <w:pPr>
              <w:rPr>
                <w:sz w:val="24"/>
                <w:szCs w:val="24"/>
              </w:rPr>
            </w:pPr>
          </w:p>
          <w:p w14:paraId="7AEA9453" w14:textId="429ECCED" w:rsidR="00611A8B" w:rsidRPr="00611A8B" w:rsidRDefault="00611A8B" w:rsidP="00611A8B">
            <w:pPr>
              <w:pStyle w:val="ListParagraph"/>
              <w:numPr>
                <w:ilvl w:val="0"/>
                <w:numId w:val="2"/>
              </w:numPr>
              <w:rPr>
                <w:sz w:val="24"/>
                <w:szCs w:val="24"/>
              </w:rPr>
            </w:pPr>
            <w:r>
              <w:rPr>
                <w:sz w:val="24"/>
                <w:szCs w:val="24"/>
              </w:rPr>
              <w:t xml:space="preserve">Got secrete: </w:t>
            </w:r>
            <w:r w:rsidRPr="00611A8B">
              <w:rPr>
                <w:color w:val="EE0000"/>
                <w:sz w:val="24"/>
                <w:szCs w:val="24"/>
              </w:rPr>
              <w:t>secret123</w:t>
            </w:r>
            <w:r>
              <w:rPr>
                <w:color w:val="EE0000"/>
                <w:sz w:val="24"/>
                <w:szCs w:val="24"/>
              </w:rPr>
              <w:t xml:space="preserve"> </w:t>
            </w:r>
          </w:p>
          <w:p w14:paraId="67708E27" w14:textId="1138C7CE" w:rsidR="00611A8B" w:rsidRDefault="00611A8B" w:rsidP="00611A8B">
            <w:pPr>
              <w:pStyle w:val="ListParagraph"/>
              <w:numPr>
                <w:ilvl w:val="0"/>
                <w:numId w:val="2"/>
              </w:numPr>
              <w:rPr>
                <w:sz w:val="24"/>
                <w:szCs w:val="24"/>
              </w:rPr>
            </w:pPr>
            <w:r>
              <w:rPr>
                <w:sz w:val="24"/>
                <w:szCs w:val="24"/>
              </w:rPr>
              <w:t xml:space="preserve">Let’s sign the token </w:t>
            </w:r>
          </w:p>
          <w:p w14:paraId="01920704" w14:textId="56A5B692" w:rsidR="00611A8B" w:rsidRDefault="00611A8B" w:rsidP="00611A8B">
            <w:pPr>
              <w:pStyle w:val="ListParagraph"/>
              <w:numPr>
                <w:ilvl w:val="0"/>
                <w:numId w:val="2"/>
              </w:numPr>
              <w:rPr>
                <w:sz w:val="24"/>
                <w:szCs w:val="24"/>
              </w:rPr>
            </w:pPr>
            <w:r>
              <w:rPr>
                <w:sz w:val="24"/>
                <w:szCs w:val="24"/>
              </w:rPr>
              <w:t xml:space="preserve">Go to burp Decoder tab and paste the secrete key </w:t>
            </w:r>
          </w:p>
          <w:p w14:paraId="7A822208" w14:textId="58A55425" w:rsidR="00F357C7" w:rsidRDefault="00F357C7" w:rsidP="00F357C7">
            <w:pPr>
              <w:pStyle w:val="ListParagraph"/>
              <w:numPr>
                <w:ilvl w:val="0"/>
                <w:numId w:val="2"/>
              </w:numPr>
              <w:rPr>
                <w:sz w:val="24"/>
                <w:szCs w:val="24"/>
              </w:rPr>
            </w:pPr>
            <w:r>
              <w:rPr>
                <w:sz w:val="24"/>
                <w:szCs w:val="24"/>
              </w:rPr>
              <w:t xml:space="preserve">Encode as Base-64 </w:t>
            </w:r>
          </w:p>
          <w:p w14:paraId="01A294CE" w14:textId="34FA65BA" w:rsidR="00F357C7" w:rsidRDefault="00F357C7" w:rsidP="00F357C7">
            <w:pPr>
              <w:pStyle w:val="ListParagraph"/>
              <w:numPr>
                <w:ilvl w:val="0"/>
                <w:numId w:val="2"/>
              </w:numPr>
              <w:rPr>
                <w:sz w:val="24"/>
                <w:szCs w:val="24"/>
              </w:rPr>
            </w:pPr>
            <w:r>
              <w:rPr>
                <w:sz w:val="24"/>
                <w:szCs w:val="24"/>
              </w:rPr>
              <w:t xml:space="preserve">Copy the value </w:t>
            </w:r>
          </w:p>
          <w:p w14:paraId="3392361A" w14:textId="77777777" w:rsidR="00F357C7" w:rsidRPr="00F357C7" w:rsidRDefault="00F357C7" w:rsidP="00F357C7">
            <w:pPr>
              <w:rPr>
                <w:sz w:val="24"/>
                <w:szCs w:val="24"/>
              </w:rPr>
            </w:pPr>
          </w:p>
          <w:p w14:paraId="552EC851" w14:textId="30B2800A" w:rsidR="00F357C7" w:rsidRDefault="00F357C7" w:rsidP="00F357C7">
            <w:pPr>
              <w:rPr>
                <w:sz w:val="24"/>
                <w:szCs w:val="24"/>
              </w:rPr>
            </w:pPr>
            <w:r w:rsidRPr="00F357C7">
              <w:rPr>
                <w:noProof/>
                <w:sz w:val="24"/>
                <w:szCs w:val="24"/>
              </w:rPr>
              <w:drawing>
                <wp:inline distT="0" distB="0" distL="0" distR="0" wp14:anchorId="4AE6CDE5" wp14:editId="15B5CF17">
                  <wp:extent cx="4610100" cy="2221865"/>
                  <wp:effectExtent l="0" t="0" r="0" b="6985"/>
                  <wp:docPr id="39666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62834" name=""/>
                          <pic:cNvPicPr/>
                        </pic:nvPicPr>
                        <pic:blipFill>
                          <a:blip r:embed="rId26"/>
                          <a:stretch>
                            <a:fillRect/>
                          </a:stretch>
                        </pic:blipFill>
                        <pic:spPr>
                          <a:xfrm>
                            <a:off x="0" y="0"/>
                            <a:ext cx="4610100" cy="2221865"/>
                          </a:xfrm>
                          <a:prstGeom prst="rect">
                            <a:avLst/>
                          </a:prstGeom>
                        </pic:spPr>
                      </pic:pic>
                    </a:graphicData>
                  </a:graphic>
                </wp:inline>
              </w:drawing>
            </w:r>
          </w:p>
          <w:p w14:paraId="0F596FAE" w14:textId="77777777" w:rsidR="00F357C7" w:rsidRDefault="00F357C7" w:rsidP="00F357C7">
            <w:pPr>
              <w:rPr>
                <w:sz w:val="24"/>
                <w:szCs w:val="24"/>
              </w:rPr>
            </w:pPr>
          </w:p>
          <w:p w14:paraId="5229E6E8" w14:textId="44E9567B" w:rsidR="00F357C7" w:rsidRPr="00F357C7" w:rsidRDefault="00F357C7" w:rsidP="00F357C7">
            <w:pPr>
              <w:pStyle w:val="ListParagraph"/>
              <w:numPr>
                <w:ilvl w:val="0"/>
                <w:numId w:val="2"/>
              </w:numPr>
              <w:rPr>
                <w:sz w:val="24"/>
                <w:szCs w:val="24"/>
              </w:rPr>
            </w:pPr>
            <w:r>
              <w:rPr>
                <w:sz w:val="24"/>
                <w:szCs w:val="24"/>
              </w:rPr>
              <w:t xml:space="preserve">Go to JWT Editor and click on </w:t>
            </w:r>
            <w:r w:rsidRPr="00F357C7">
              <w:rPr>
                <w:color w:val="EE0000"/>
                <w:sz w:val="24"/>
                <w:szCs w:val="24"/>
              </w:rPr>
              <w:t xml:space="preserve">New symmetric key </w:t>
            </w:r>
          </w:p>
          <w:p w14:paraId="4F2244F3" w14:textId="77777777" w:rsidR="00F357C7" w:rsidRDefault="00F357C7" w:rsidP="00F357C7">
            <w:pPr>
              <w:rPr>
                <w:sz w:val="24"/>
                <w:szCs w:val="24"/>
              </w:rPr>
            </w:pPr>
          </w:p>
          <w:p w14:paraId="74785C18" w14:textId="0E33A767" w:rsidR="00F357C7" w:rsidRDefault="00F357C7" w:rsidP="00F357C7">
            <w:pPr>
              <w:rPr>
                <w:sz w:val="24"/>
                <w:szCs w:val="24"/>
              </w:rPr>
            </w:pPr>
            <w:r w:rsidRPr="00F357C7">
              <w:rPr>
                <w:noProof/>
                <w:sz w:val="24"/>
                <w:szCs w:val="24"/>
              </w:rPr>
              <w:lastRenderedPageBreak/>
              <w:drawing>
                <wp:inline distT="0" distB="0" distL="0" distR="0" wp14:anchorId="6EA9D143" wp14:editId="5CC00FAA">
                  <wp:extent cx="4597400" cy="3277870"/>
                  <wp:effectExtent l="0" t="0" r="0" b="0"/>
                  <wp:docPr id="103419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9771" name=""/>
                          <pic:cNvPicPr/>
                        </pic:nvPicPr>
                        <pic:blipFill>
                          <a:blip r:embed="rId27"/>
                          <a:stretch>
                            <a:fillRect/>
                          </a:stretch>
                        </pic:blipFill>
                        <pic:spPr>
                          <a:xfrm>
                            <a:off x="0" y="0"/>
                            <a:ext cx="4597400" cy="3277870"/>
                          </a:xfrm>
                          <a:prstGeom prst="rect">
                            <a:avLst/>
                          </a:prstGeom>
                        </pic:spPr>
                      </pic:pic>
                    </a:graphicData>
                  </a:graphic>
                </wp:inline>
              </w:drawing>
            </w:r>
          </w:p>
          <w:p w14:paraId="7B541E4E" w14:textId="77777777" w:rsidR="00F357C7" w:rsidRDefault="00F357C7" w:rsidP="00F357C7">
            <w:pPr>
              <w:rPr>
                <w:sz w:val="24"/>
                <w:szCs w:val="24"/>
              </w:rPr>
            </w:pPr>
          </w:p>
          <w:p w14:paraId="6E625E31" w14:textId="6E92948D" w:rsidR="00F357C7" w:rsidRDefault="00F357C7" w:rsidP="00F357C7">
            <w:pPr>
              <w:pStyle w:val="ListParagraph"/>
              <w:numPr>
                <w:ilvl w:val="0"/>
                <w:numId w:val="2"/>
              </w:numPr>
              <w:rPr>
                <w:sz w:val="24"/>
                <w:szCs w:val="24"/>
              </w:rPr>
            </w:pPr>
            <w:r>
              <w:rPr>
                <w:sz w:val="24"/>
                <w:szCs w:val="24"/>
              </w:rPr>
              <w:t xml:space="preserve">Click on Generate </w:t>
            </w:r>
          </w:p>
          <w:p w14:paraId="7BF15646" w14:textId="77777777" w:rsidR="00F357C7" w:rsidRDefault="00F357C7" w:rsidP="00F357C7">
            <w:pPr>
              <w:rPr>
                <w:sz w:val="24"/>
                <w:szCs w:val="24"/>
              </w:rPr>
            </w:pPr>
          </w:p>
          <w:p w14:paraId="02D600A2" w14:textId="4C5036D6" w:rsidR="00F357C7" w:rsidRPr="00F357C7" w:rsidRDefault="00F357C7" w:rsidP="00F357C7">
            <w:pPr>
              <w:rPr>
                <w:sz w:val="24"/>
                <w:szCs w:val="24"/>
              </w:rPr>
            </w:pPr>
            <w:r w:rsidRPr="00F357C7">
              <w:rPr>
                <w:noProof/>
                <w:sz w:val="24"/>
                <w:szCs w:val="24"/>
              </w:rPr>
              <w:drawing>
                <wp:inline distT="0" distB="0" distL="0" distR="0" wp14:anchorId="3C549412" wp14:editId="34E424A9">
                  <wp:extent cx="4597400" cy="3378200"/>
                  <wp:effectExtent l="0" t="0" r="0" b="0"/>
                  <wp:docPr id="130700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4552" name=""/>
                          <pic:cNvPicPr/>
                        </pic:nvPicPr>
                        <pic:blipFill>
                          <a:blip r:embed="rId28"/>
                          <a:stretch>
                            <a:fillRect/>
                          </a:stretch>
                        </pic:blipFill>
                        <pic:spPr>
                          <a:xfrm>
                            <a:off x="0" y="0"/>
                            <a:ext cx="4597400" cy="3378200"/>
                          </a:xfrm>
                          <a:prstGeom prst="rect">
                            <a:avLst/>
                          </a:prstGeom>
                        </pic:spPr>
                      </pic:pic>
                    </a:graphicData>
                  </a:graphic>
                </wp:inline>
              </w:drawing>
            </w:r>
          </w:p>
          <w:p w14:paraId="03989876" w14:textId="77777777" w:rsidR="00F357C7" w:rsidRPr="00F357C7" w:rsidRDefault="00F357C7" w:rsidP="00F357C7">
            <w:pPr>
              <w:rPr>
                <w:sz w:val="24"/>
                <w:szCs w:val="24"/>
              </w:rPr>
            </w:pPr>
          </w:p>
          <w:p w14:paraId="0D6D36EC" w14:textId="3F63EE1F" w:rsidR="00F357C7" w:rsidRDefault="00F357C7" w:rsidP="00F357C7">
            <w:pPr>
              <w:pStyle w:val="ListParagraph"/>
              <w:numPr>
                <w:ilvl w:val="0"/>
                <w:numId w:val="2"/>
              </w:numPr>
              <w:rPr>
                <w:sz w:val="24"/>
                <w:szCs w:val="24"/>
              </w:rPr>
            </w:pPr>
            <w:r>
              <w:rPr>
                <w:sz w:val="24"/>
                <w:szCs w:val="24"/>
              </w:rPr>
              <w:t xml:space="preserve">Replace the value with the Secrete that you have encoded in key field </w:t>
            </w:r>
          </w:p>
          <w:p w14:paraId="288B6B72" w14:textId="77777777" w:rsidR="00F357C7" w:rsidRPr="00F357C7" w:rsidRDefault="00F357C7" w:rsidP="00F357C7">
            <w:pPr>
              <w:rPr>
                <w:sz w:val="24"/>
                <w:szCs w:val="24"/>
              </w:rPr>
            </w:pPr>
          </w:p>
          <w:p w14:paraId="55082439" w14:textId="28C4BCD4" w:rsidR="00611A8B" w:rsidRDefault="00F357C7" w:rsidP="00611A8B">
            <w:pPr>
              <w:rPr>
                <w:sz w:val="24"/>
                <w:szCs w:val="24"/>
              </w:rPr>
            </w:pPr>
            <w:r w:rsidRPr="00F357C7">
              <w:rPr>
                <w:noProof/>
                <w:sz w:val="24"/>
                <w:szCs w:val="24"/>
              </w:rPr>
              <w:lastRenderedPageBreak/>
              <w:drawing>
                <wp:inline distT="0" distB="0" distL="0" distR="0" wp14:anchorId="1E8CD175" wp14:editId="17CE3D21">
                  <wp:extent cx="4559300" cy="2642870"/>
                  <wp:effectExtent l="0" t="0" r="0" b="5080"/>
                  <wp:docPr id="168622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7103" name=""/>
                          <pic:cNvPicPr/>
                        </pic:nvPicPr>
                        <pic:blipFill>
                          <a:blip r:embed="rId29"/>
                          <a:stretch>
                            <a:fillRect/>
                          </a:stretch>
                        </pic:blipFill>
                        <pic:spPr>
                          <a:xfrm>
                            <a:off x="0" y="0"/>
                            <a:ext cx="4559300" cy="2642870"/>
                          </a:xfrm>
                          <a:prstGeom prst="rect">
                            <a:avLst/>
                          </a:prstGeom>
                        </pic:spPr>
                      </pic:pic>
                    </a:graphicData>
                  </a:graphic>
                </wp:inline>
              </w:drawing>
            </w:r>
          </w:p>
          <w:p w14:paraId="3C1C1949" w14:textId="77777777" w:rsidR="00611A8B" w:rsidRDefault="00611A8B" w:rsidP="00611A8B">
            <w:pPr>
              <w:rPr>
                <w:sz w:val="24"/>
                <w:szCs w:val="24"/>
              </w:rPr>
            </w:pPr>
          </w:p>
          <w:p w14:paraId="7B3F8B16" w14:textId="3B0E8226" w:rsidR="00611A8B" w:rsidRDefault="00F357C7" w:rsidP="00F357C7">
            <w:pPr>
              <w:pStyle w:val="ListParagraph"/>
              <w:numPr>
                <w:ilvl w:val="0"/>
                <w:numId w:val="2"/>
              </w:numPr>
              <w:rPr>
                <w:sz w:val="24"/>
                <w:szCs w:val="24"/>
              </w:rPr>
            </w:pPr>
            <w:r>
              <w:rPr>
                <w:sz w:val="24"/>
                <w:szCs w:val="24"/>
              </w:rPr>
              <w:t xml:space="preserve">Click Ok. Now we can use it to sign any token </w:t>
            </w:r>
          </w:p>
          <w:p w14:paraId="435542F3" w14:textId="77777777" w:rsidR="00F357C7" w:rsidRDefault="00F357C7" w:rsidP="00F357C7">
            <w:pPr>
              <w:rPr>
                <w:sz w:val="24"/>
                <w:szCs w:val="24"/>
              </w:rPr>
            </w:pPr>
          </w:p>
          <w:p w14:paraId="0D025516" w14:textId="1C9522EE" w:rsidR="00F357C7" w:rsidRPr="00F357C7" w:rsidRDefault="00F357C7" w:rsidP="00F357C7">
            <w:pPr>
              <w:rPr>
                <w:sz w:val="24"/>
                <w:szCs w:val="24"/>
              </w:rPr>
            </w:pPr>
            <w:r w:rsidRPr="00F357C7">
              <w:rPr>
                <w:noProof/>
                <w:sz w:val="24"/>
                <w:szCs w:val="24"/>
              </w:rPr>
              <w:drawing>
                <wp:inline distT="0" distB="0" distL="0" distR="0" wp14:anchorId="2069C3C7" wp14:editId="09C36AE9">
                  <wp:extent cx="4603750" cy="1078230"/>
                  <wp:effectExtent l="0" t="0" r="6350" b="7620"/>
                  <wp:docPr id="19087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5704" name=""/>
                          <pic:cNvPicPr/>
                        </pic:nvPicPr>
                        <pic:blipFill>
                          <a:blip r:embed="rId30"/>
                          <a:stretch>
                            <a:fillRect/>
                          </a:stretch>
                        </pic:blipFill>
                        <pic:spPr>
                          <a:xfrm>
                            <a:off x="0" y="0"/>
                            <a:ext cx="4603750" cy="1078230"/>
                          </a:xfrm>
                          <a:prstGeom prst="rect">
                            <a:avLst/>
                          </a:prstGeom>
                        </pic:spPr>
                      </pic:pic>
                    </a:graphicData>
                  </a:graphic>
                </wp:inline>
              </w:drawing>
            </w:r>
          </w:p>
          <w:p w14:paraId="5B8832B0" w14:textId="77777777" w:rsidR="00611A8B" w:rsidRDefault="00611A8B" w:rsidP="00611A8B">
            <w:pPr>
              <w:rPr>
                <w:sz w:val="24"/>
                <w:szCs w:val="24"/>
              </w:rPr>
            </w:pPr>
          </w:p>
          <w:p w14:paraId="3AD34B02" w14:textId="48339629" w:rsidR="00611A8B" w:rsidRDefault="00F357C7" w:rsidP="00611A8B">
            <w:pPr>
              <w:rPr>
                <w:sz w:val="24"/>
                <w:szCs w:val="24"/>
              </w:rPr>
            </w:pPr>
            <w:r>
              <w:rPr>
                <w:sz w:val="24"/>
                <w:szCs w:val="24"/>
              </w:rPr>
              <w:t xml:space="preserve">STEP 3 – From Postman try to access </w:t>
            </w:r>
            <w:r w:rsidRPr="00076451">
              <w:rPr>
                <w:color w:val="EE0000"/>
                <w:sz w:val="24"/>
                <w:szCs w:val="24"/>
              </w:rPr>
              <w:t>/api/profile</w:t>
            </w:r>
            <w:r>
              <w:rPr>
                <w:sz w:val="24"/>
                <w:szCs w:val="24"/>
              </w:rPr>
              <w:t xml:space="preserve"> endpoint and try to tamper token and access admin user profile </w:t>
            </w:r>
          </w:p>
          <w:p w14:paraId="50233271" w14:textId="77777777" w:rsidR="00F357C7" w:rsidRDefault="00F357C7" w:rsidP="00611A8B">
            <w:pPr>
              <w:rPr>
                <w:sz w:val="24"/>
                <w:szCs w:val="24"/>
              </w:rPr>
            </w:pPr>
          </w:p>
          <w:p w14:paraId="5497D9D2" w14:textId="096921E0" w:rsidR="00076451" w:rsidRPr="00611A8B" w:rsidRDefault="00076451" w:rsidP="00611A8B">
            <w:pPr>
              <w:rPr>
                <w:sz w:val="24"/>
                <w:szCs w:val="24"/>
              </w:rPr>
            </w:pPr>
            <w:r w:rsidRPr="00076451">
              <w:rPr>
                <w:noProof/>
                <w:sz w:val="24"/>
                <w:szCs w:val="24"/>
              </w:rPr>
              <w:drawing>
                <wp:inline distT="0" distB="0" distL="0" distR="0" wp14:anchorId="21453A5C" wp14:editId="797A7A6A">
                  <wp:extent cx="4603750" cy="2517775"/>
                  <wp:effectExtent l="0" t="0" r="6350" b="0"/>
                  <wp:docPr id="19064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3149" name=""/>
                          <pic:cNvPicPr/>
                        </pic:nvPicPr>
                        <pic:blipFill>
                          <a:blip r:embed="rId31"/>
                          <a:stretch>
                            <a:fillRect/>
                          </a:stretch>
                        </pic:blipFill>
                        <pic:spPr>
                          <a:xfrm>
                            <a:off x="0" y="0"/>
                            <a:ext cx="4603750" cy="2517775"/>
                          </a:xfrm>
                          <a:prstGeom prst="rect">
                            <a:avLst/>
                          </a:prstGeom>
                        </pic:spPr>
                      </pic:pic>
                    </a:graphicData>
                  </a:graphic>
                </wp:inline>
              </w:drawing>
            </w:r>
          </w:p>
          <w:p w14:paraId="47E9E817" w14:textId="77777777" w:rsidR="00611A8B" w:rsidRDefault="00611A8B" w:rsidP="00611A8B">
            <w:pPr>
              <w:rPr>
                <w:sz w:val="24"/>
                <w:szCs w:val="24"/>
              </w:rPr>
            </w:pPr>
          </w:p>
          <w:p w14:paraId="03F3E24D" w14:textId="2B81C332" w:rsidR="00611A8B" w:rsidRDefault="00076451" w:rsidP="00076451">
            <w:pPr>
              <w:pStyle w:val="ListParagraph"/>
              <w:numPr>
                <w:ilvl w:val="0"/>
                <w:numId w:val="2"/>
              </w:numPr>
              <w:rPr>
                <w:sz w:val="24"/>
                <w:szCs w:val="24"/>
              </w:rPr>
            </w:pPr>
            <w:r>
              <w:rPr>
                <w:sz w:val="24"/>
                <w:szCs w:val="24"/>
              </w:rPr>
              <w:t xml:space="preserve">Request got Intercepted in Burp Suite </w:t>
            </w:r>
          </w:p>
          <w:p w14:paraId="03E4AEC5" w14:textId="77777777" w:rsidR="00076451" w:rsidRDefault="00076451" w:rsidP="00076451">
            <w:pPr>
              <w:rPr>
                <w:sz w:val="24"/>
                <w:szCs w:val="24"/>
              </w:rPr>
            </w:pPr>
          </w:p>
          <w:p w14:paraId="069A60EE" w14:textId="14C518C3" w:rsidR="00076451" w:rsidRDefault="00076451" w:rsidP="00076451">
            <w:pPr>
              <w:rPr>
                <w:sz w:val="24"/>
                <w:szCs w:val="24"/>
              </w:rPr>
            </w:pPr>
            <w:r w:rsidRPr="00076451">
              <w:rPr>
                <w:noProof/>
                <w:sz w:val="24"/>
                <w:szCs w:val="24"/>
              </w:rPr>
              <w:lastRenderedPageBreak/>
              <w:drawing>
                <wp:inline distT="0" distB="0" distL="0" distR="0" wp14:anchorId="6853B240" wp14:editId="47440C86">
                  <wp:extent cx="4508500" cy="2279015"/>
                  <wp:effectExtent l="0" t="0" r="6350" b="6985"/>
                  <wp:docPr id="16033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6006" name=""/>
                          <pic:cNvPicPr/>
                        </pic:nvPicPr>
                        <pic:blipFill>
                          <a:blip r:embed="rId32"/>
                          <a:stretch>
                            <a:fillRect/>
                          </a:stretch>
                        </pic:blipFill>
                        <pic:spPr>
                          <a:xfrm>
                            <a:off x="0" y="0"/>
                            <a:ext cx="4508500" cy="2279015"/>
                          </a:xfrm>
                          <a:prstGeom prst="rect">
                            <a:avLst/>
                          </a:prstGeom>
                        </pic:spPr>
                      </pic:pic>
                    </a:graphicData>
                  </a:graphic>
                </wp:inline>
              </w:drawing>
            </w:r>
          </w:p>
          <w:p w14:paraId="35B3C485" w14:textId="77777777" w:rsidR="00076451" w:rsidRDefault="00076451" w:rsidP="00076451">
            <w:pPr>
              <w:rPr>
                <w:sz w:val="24"/>
                <w:szCs w:val="24"/>
              </w:rPr>
            </w:pPr>
          </w:p>
          <w:p w14:paraId="6D4B8CD4" w14:textId="40EE9077" w:rsidR="00076451" w:rsidRDefault="00076451" w:rsidP="00076451">
            <w:pPr>
              <w:pStyle w:val="ListParagraph"/>
              <w:numPr>
                <w:ilvl w:val="0"/>
                <w:numId w:val="2"/>
              </w:numPr>
              <w:rPr>
                <w:sz w:val="24"/>
                <w:szCs w:val="24"/>
              </w:rPr>
            </w:pPr>
            <w:r>
              <w:rPr>
                <w:sz w:val="24"/>
                <w:szCs w:val="24"/>
              </w:rPr>
              <w:t>let’s send to repeater</w:t>
            </w:r>
          </w:p>
          <w:p w14:paraId="5E596ABE" w14:textId="233820E8" w:rsidR="00076451" w:rsidRDefault="00076451" w:rsidP="00076451">
            <w:pPr>
              <w:pStyle w:val="ListParagraph"/>
              <w:numPr>
                <w:ilvl w:val="0"/>
                <w:numId w:val="2"/>
              </w:numPr>
              <w:rPr>
                <w:sz w:val="24"/>
                <w:szCs w:val="24"/>
              </w:rPr>
            </w:pPr>
            <w:r>
              <w:rPr>
                <w:sz w:val="24"/>
                <w:szCs w:val="24"/>
              </w:rPr>
              <w:t xml:space="preserve">modify the token values </w:t>
            </w:r>
          </w:p>
          <w:p w14:paraId="026389DF" w14:textId="77777777" w:rsidR="00076451" w:rsidRDefault="00076451" w:rsidP="00076451">
            <w:pPr>
              <w:rPr>
                <w:sz w:val="24"/>
                <w:szCs w:val="24"/>
              </w:rPr>
            </w:pPr>
          </w:p>
          <w:p w14:paraId="26320B96" w14:textId="59949BDF" w:rsidR="00076451" w:rsidRPr="00076451" w:rsidRDefault="00076451" w:rsidP="00076451">
            <w:pPr>
              <w:rPr>
                <w:sz w:val="24"/>
                <w:szCs w:val="24"/>
              </w:rPr>
            </w:pPr>
            <w:r w:rsidRPr="00076451">
              <w:rPr>
                <w:noProof/>
                <w:sz w:val="24"/>
                <w:szCs w:val="24"/>
              </w:rPr>
              <w:drawing>
                <wp:inline distT="0" distB="0" distL="0" distR="0" wp14:anchorId="352C9C52" wp14:editId="3D17B368">
                  <wp:extent cx="4610100" cy="4352290"/>
                  <wp:effectExtent l="0" t="0" r="0" b="0"/>
                  <wp:docPr id="12472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756" name=""/>
                          <pic:cNvPicPr/>
                        </pic:nvPicPr>
                        <pic:blipFill>
                          <a:blip r:embed="rId33"/>
                          <a:stretch>
                            <a:fillRect/>
                          </a:stretch>
                        </pic:blipFill>
                        <pic:spPr>
                          <a:xfrm>
                            <a:off x="0" y="0"/>
                            <a:ext cx="4610100" cy="4352290"/>
                          </a:xfrm>
                          <a:prstGeom prst="rect">
                            <a:avLst/>
                          </a:prstGeom>
                        </pic:spPr>
                      </pic:pic>
                    </a:graphicData>
                  </a:graphic>
                </wp:inline>
              </w:drawing>
            </w:r>
          </w:p>
          <w:p w14:paraId="10F04EA4" w14:textId="77777777" w:rsidR="00076451" w:rsidRDefault="00076451" w:rsidP="00076451">
            <w:pPr>
              <w:rPr>
                <w:sz w:val="24"/>
                <w:szCs w:val="24"/>
              </w:rPr>
            </w:pPr>
          </w:p>
          <w:p w14:paraId="627D61EA" w14:textId="7FDC3342" w:rsidR="00076451" w:rsidRPr="00076451" w:rsidRDefault="00076451" w:rsidP="00076451">
            <w:pPr>
              <w:pStyle w:val="ListParagraph"/>
              <w:numPr>
                <w:ilvl w:val="0"/>
                <w:numId w:val="2"/>
              </w:numPr>
              <w:rPr>
                <w:sz w:val="24"/>
                <w:szCs w:val="24"/>
              </w:rPr>
            </w:pPr>
            <w:r>
              <w:rPr>
                <w:sz w:val="24"/>
                <w:szCs w:val="24"/>
              </w:rPr>
              <w:t xml:space="preserve">Click on </w:t>
            </w:r>
            <w:r w:rsidRPr="00076451">
              <w:rPr>
                <w:color w:val="EE0000"/>
                <w:sz w:val="24"/>
                <w:szCs w:val="24"/>
              </w:rPr>
              <w:t xml:space="preserve">Sign </w:t>
            </w:r>
          </w:p>
          <w:p w14:paraId="31FA8C69" w14:textId="77777777" w:rsidR="00076451" w:rsidRDefault="00076451" w:rsidP="00076451">
            <w:pPr>
              <w:rPr>
                <w:sz w:val="24"/>
                <w:szCs w:val="24"/>
              </w:rPr>
            </w:pPr>
          </w:p>
          <w:p w14:paraId="07AF42D5" w14:textId="5BEAA537" w:rsidR="00076451" w:rsidRPr="00076451" w:rsidRDefault="00076451" w:rsidP="00076451">
            <w:pPr>
              <w:rPr>
                <w:sz w:val="24"/>
                <w:szCs w:val="24"/>
              </w:rPr>
            </w:pPr>
            <w:r w:rsidRPr="00076451">
              <w:rPr>
                <w:noProof/>
                <w:sz w:val="24"/>
                <w:szCs w:val="24"/>
              </w:rPr>
              <w:lastRenderedPageBreak/>
              <w:drawing>
                <wp:inline distT="0" distB="0" distL="0" distR="0" wp14:anchorId="53D11661" wp14:editId="046844E3">
                  <wp:extent cx="4616450" cy="1547495"/>
                  <wp:effectExtent l="0" t="0" r="0" b="0"/>
                  <wp:docPr id="14214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216" name=""/>
                          <pic:cNvPicPr/>
                        </pic:nvPicPr>
                        <pic:blipFill>
                          <a:blip r:embed="rId34"/>
                          <a:stretch>
                            <a:fillRect/>
                          </a:stretch>
                        </pic:blipFill>
                        <pic:spPr>
                          <a:xfrm>
                            <a:off x="0" y="0"/>
                            <a:ext cx="4616450" cy="1547495"/>
                          </a:xfrm>
                          <a:prstGeom prst="rect">
                            <a:avLst/>
                          </a:prstGeom>
                        </pic:spPr>
                      </pic:pic>
                    </a:graphicData>
                  </a:graphic>
                </wp:inline>
              </w:drawing>
            </w:r>
          </w:p>
          <w:p w14:paraId="0D83D3D0" w14:textId="77777777" w:rsidR="00076451" w:rsidRDefault="00076451" w:rsidP="00076451">
            <w:pPr>
              <w:rPr>
                <w:sz w:val="24"/>
                <w:szCs w:val="24"/>
              </w:rPr>
            </w:pPr>
          </w:p>
          <w:p w14:paraId="5B20B186" w14:textId="72D853A2" w:rsidR="00076451" w:rsidRDefault="00076451" w:rsidP="00076451">
            <w:pPr>
              <w:pStyle w:val="ListParagraph"/>
              <w:numPr>
                <w:ilvl w:val="0"/>
                <w:numId w:val="2"/>
              </w:numPr>
              <w:rPr>
                <w:sz w:val="24"/>
                <w:szCs w:val="24"/>
              </w:rPr>
            </w:pPr>
            <w:r w:rsidRPr="00076451">
              <w:rPr>
                <w:sz w:val="24"/>
                <w:szCs w:val="24"/>
              </w:rPr>
              <w:t xml:space="preserve">Select the secrete we have created </w:t>
            </w:r>
          </w:p>
          <w:p w14:paraId="01627ED5" w14:textId="77777777" w:rsidR="00076451" w:rsidRDefault="00076451" w:rsidP="00076451">
            <w:pPr>
              <w:rPr>
                <w:sz w:val="24"/>
                <w:szCs w:val="24"/>
              </w:rPr>
            </w:pPr>
          </w:p>
          <w:p w14:paraId="47D6DC40" w14:textId="47D491F1" w:rsidR="00076451" w:rsidRDefault="00076451" w:rsidP="00076451">
            <w:pPr>
              <w:rPr>
                <w:sz w:val="24"/>
                <w:szCs w:val="24"/>
              </w:rPr>
            </w:pPr>
            <w:r w:rsidRPr="00076451">
              <w:rPr>
                <w:noProof/>
                <w:sz w:val="24"/>
                <w:szCs w:val="24"/>
              </w:rPr>
              <w:drawing>
                <wp:inline distT="0" distB="0" distL="0" distR="0" wp14:anchorId="40EF9C4C" wp14:editId="711DD59D">
                  <wp:extent cx="4616450" cy="2818765"/>
                  <wp:effectExtent l="0" t="0" r="0" b="635"/>
                  <wp:docPr id="19338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1286" name=""/>
                          <pic:cNvPicPr/>
                        </pic:nvPicPr>
                        <pic:blipFill>
                          <a:blip r:embed="rId35"/>
                          <a:stretch>
                            <a:fillRect/>
                          </a:stretch>
                        </pic:blipFill>
                        <pic:spPr>
                          <a:xfrm>
                            <a:off x="0" y="0"/>
                            <a:ext cx="4616450" cy="2818765"/>
                          </a:xfrm>
                          <a:prstGeom prst="rect">
                            <a:avLst/>
                          </a:prstGeom>
                        </pic:spPr>
                      </pic:pic>
                    </a:graphicData>
                  </a:graphic>
                </wp:inline>
              </w:drawing>
            </w:r>
          </w:p>
          <w:p w14:paraId="211B8BA3" w14:textId="77777777" w:rsidR="00076451" w:rsidRDefault="00076451" w:rsidP="00076451">
            <w:pPr>
              <w:rPr>
                <w:sz w:val="24"/>
                <w:szCs w:val="24"/>
              </w:rPr>
            </w:pPr>
          </w:p>
          <w:p w14:paraId="0532A900" w14:textId="1D202A6F" w:rsidR="00076451" w:rsidRDefault="00076451" w:rsidP="00076451">
            <w:pPr>
              <w:pStyle w:val="ListParagraph"/>
              <w:numPr>
                <w:ilvl w:val="0"/>
                <w:numId w:val="2"/>
              </w:numPr>
              <w:rPr>
                <w:sz w:val="24"/>
                <w:szCs w:val="24"/>
              </w:rPr>
            </w:pPr>
            <w:r>
              <w:rPr>
                <w:sz w:val="24"/>
                <w:szCs w:val="24"/>
              </w:rPr>
              <w:t xml:space="preserve">Then send the request </w:t>
            </w:r>
          </w:p>
          <w:p w14:paraId="42302B18" w14:textId="77777777" w:rsidR="00076451" w:rsidRDefault="00076451" w:rsidP="00076451">
            <w:pPr>
              <w:rPr>
                <w:sz w:val="24"/>
                <w:szCs w:val="24"/>
              </w:rPr>
            </w:pPr>
          </w:p>
          <w:p w14:paraId="20566431" w14:textId="3DE1A3FD" w:rsidR="00076451" w:rsidRDefault="00076451" w:rsidP="00076451">
            <w:pPr>
              <w:rPr>
                <w:sz w:val="24"/>
                <w:szCs w:val="24"/>
              </w:rPr>
            </w:pPr>
            <w:r w:rsidRPr="00076451">
              <w:rPr>
                <w:noProof/>
                <w:sz w:val="24"/>
                <w:szCs w:val="24"/>
              </w:rPr>
              <w:drawing>
                <wp:inline distT="0" distB="0" distL="0" distR="0" wp14:anchorId="145CFB80" wp14:editId="648CD084">
                  <wp:extent cx="4584700" cy="3170555"/>
                  <wp:effectExtent l="0" t="0" r="6350" b="0"/>
                  <wp:docPr id="20454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6727" name=""/>
                          <pic:cNvPicPr/>
                        </pic:nvPicPr>
                        <pic:blipFill>
                          <a:blip r:embed="rId36"/>
                          <a:stretch>
                            <a:fillRect/>
                          </a:stretch>
                        </pic:blipFill>
                        <pic:spPr>
                          <a:xfrm>
                            <a:off x="0" y="0"/>
                            <a:ext cx="4584700" cy="3170555"/>
                          </a:xfrm>
                          <a:prstGeom prst="rect">
                            <a:avLst/>
                          </a:prstGeom>
                        </pic:spPr>
                      </pic:pic>
                    </a:graphicData>
                  </a:graphic>
                </wp:inline>
              </w:drawing>
            </w:r>
          </w:p>
          <w:p w14:paraId="05458198" w14:textId="56894BB4" w:rsidR="00076451" w:rsidRPr="00076451" w:rsidRDefault="00076451" w:rsidP="00076451">
            <w:pPr>
              <w:rPr>
                <w:sz w:val="24"/>
                <w:szCs w:val="24"/>
              </w:rPr>
            </w:pPr>
            <w:r>
              <w:rPr>
                <w:sz w:val="24"/>
                <w:szCs w:val="24"/>
              </w:rPr>
              <w:lastRenderedPageBreak/>
              <w:t xml:space="preserve">Here we got Flag </w:t>
            </w:r>
          </w:p>
          <w:p w14:paraId="076D9CC5" w14:textId="77777777" w:rsidR="00076451" w:rsidRDefault="00076451" w:rsidP="00076451">
            <w:pPr>
              <w:rPr>
                <w:sz w:val="24"/>
                <w:szCs w:val="24"/>
              </w:rPr>
            </w:pPr>
          </w:p>
          <w:p w14:paraId="6CAC756B" w14:textId="77777777" w:rsidR="00076451" w:rsidRPr="00076451" w:rsidRDefault="00076451" w:rsidP="00076451">
            <w:pPr>
              <w:rPr>
                <w:sz w:val="24"/>
                <w:szCs w:val="24"/>
              </w:rPr>
            </w:pPr>
          </w:p>
          <w:p w14:paraId="76743874" w14:textId="30E968B2" w:rsidR="00BC3387" w:rsidRPr="00BC3387" w:rsidRDefault="00BC3387" w:rsidP="00556D65">
            <w:pPr>
              <w:rPr>
                <w:sz w:val="24"/>
                <w:szCs w:val="24"/>
              </w:rPr>
            </w:pPr>
          </w:p>
        </w:tc>
      </w:tr>
      <w:tr w:rsidR="00076451" w14:paraId="5E5B72D3" w14:textId="77777777" w:rsidTr="008C4B0D">
        <w:tc>
          <w:tcPr>
            <w:tcW w:w="4508" w:type="dxa"/>
          </w:tcPr>
          <w:p w14:paraId="512472AC" w14:textId="04455920" w:rsidR="008C4B0D" w:rsidRPr="008C4B0D" w:rsidRDefault="008C4B0D">
            <w:pPr>
              <w:rPr>
                <w:sz w:val="24"/>
                <w:szCs w:val="24"/>
              </w:rPr>
            </w:pPr>
            <w:r w:rsidRPr="008C4B0D">
              <w:rPr>
                <w:sz w:val="24"/>
                <w:szCs w:val="24"/>
              </w:rPr>
              <w:lastRenderedPageBreak/>
              <w:t>Impact</w:t>
            </w:r>
          </w:p>
        </w:tc>
        <w:tc>
          <w:tcPr>
            <w:tcW w:w="4508" w:type="dxa"/>
          </w:tcPr>
          <w:p w14:paraId="7E5001A1" w14:textId="36C672FF" w:rsidR="008C4B0D" w:rsidRPr="008C4B0D" w:rsidRDefault="008C4B0D">
            <w:pPr>
              <w:rPr>
                <w:sz w:val="24"/>
                <w:szCs w:val="24"/>
              </w:rPr>
            </w:pPr>
            <w:r w:rsidRPr="008C4B0D">
              <w:rPr>
                <w:sz w:val="24"/>
                <w:szCs w:val="24"/>
              </w:rPr>
              <w:t>Attackers can gain complete control of other users’ accounts in the system, read their personal data, and perform sensitive actions on their behalf. Systems are unlikely to be able to distinguish attackers’ actions from legitimate user ones.</w:t>
            </w:r>
          </w:p>
        </w:tc>
      </w:tr>
      <w:tr w:rsidR="00076451" w14:paraId="6A22DF23" w14:textId="77777777" w:rsidTr="008C4B0D">
        <w:tc>
          <w:tcPr>
            <w:tcW w:w="4508" w:type="dxa"/>
          </w:tcPr>
          <w:p w14:paraId="2898CE62" w14:textId="4F0EB5A0" w:rsidR="008C4B0D" w:rsidRPr="008C4B0D" w:rsidRDefault="008C4B0D">
            <w:pPr>
              <w:rPr>
                <w:sz w:val="24"/>
                <w:szCs w:val="24"/>
              </w:rPr>
            </w:pPr>
            <w:r w:rsidRPr="008C4B0D">
              <w:rPr>
                <w:sz w:val="24"/>
                <w:szCs w:val="24"/>
              </w:rPr>
              <w:t>Remediations</w:t>
            </w:r>
          </w:p>
        </w:tc>
        <w:tc>
          <w:tcPr>
            <w:tcW w:w="4508" w:type="dxa"/>
          </w:tcPr>
          <w:p w14:paraId="0E7949D1" w14:textId="77777777" w:rsidR="008C4B0D" w:rsidRPr="008C4B0D" w:rsidRDefault="008C4B0D" w:rsidP="008C4B0D">
            <w:pPr>
              <w:numPr>
                <w:ilvl w:val="0"/>
                <w:numId w:val="5"/>
              </w:numPr>
              <w:rPr>
                <w:sz w:val="24"/>
                <w:szCs w:val="24"/>
              </w:rPr>
            </w:pPr>
            <w:r w:rsidRPr="008C4B0D">
              <w:rPr>
                <w:sz w:val="24"/>
                <w:szCs w:val="24"/>
              </w:rPr>
              <w:t>Make sure you know all the possible flows to authenticate to the API (mobile/ web/deep links that implement one-click authentication/etc.). Ask your engineers what flows you missed.</w:t>
            </w:r>
          </w:p>
          <w:p w14:paraId="5E119ABC" w14:textId="77777777" w:rsidR="008C4B0D" w:rsidRPr="008C4B0D" w:rsidRDefault="008C4B0D" w:rsidP="008C4B0D">
            <w:pPr>
              <w:numPr>
                <w:ilvl w:val="0"/>
                <w:numId w:val="5"/>
              </w:numPr>
              <w:rPr>
                <w:sz w:val="24"/>
                <w:szCs w:val="24"/>
              </w:rPr>
            </w:pPr>
            <w:r w:rsidRPr="008C4B0D">
              <w:rPr>
                <w:sz w:val="24"/>
                <w:szCs w:val="24"/>
              </w:rPr>
              <w:t>Read about your authentication mechanisms. Make sure you understand what and how they are used. OAuth is not authentication, and neither are API keys.</w:t>
            </w:r>
          </w:p>
          <w:p w14:paraId="646A06E5" w14:textId="77777777" w:rsidR="008C4B0D" w:rsidRPr="008C4B0D" w:rsidRDefault="008C4B0D" w:rsidP="008C4B0D">
            <w:pPr>
              <w:numPr>
                <w:ilvl w:val="0"/>
                <w:numId w:val="5"/>
              </w:numPr>
              <w:rPr>
                <w:sz w:val="24"/>
                <w:szCs w:val="24"/>
              </w:rPr>
            </w:pPr>
            <w:r w:rsidRPr="008C4B0D">
              <w:rPr>
                <w:sz w:val="24"/>
                <w:szCs w:val="24"/>
              </w:rPr>
              <w:t>Don't reinvent the wheel in authentication, token generation, or password storage. Use the standards.</w:t>
            </w:r>
          </w:p>
          <w:p w14:paraId="52976EE9" w14:textId="77777777" w:rsidR="008C4B0D" w:rsidRPr="008C4B0D" w:rsidRDefault="008C4B0D" w:rsidP="008C4B0D">
            <w:pPr>
              <w:numPr>
                <w:ilvl w:val="0"/>
                <w:numId w:val="5"/>
              </w:numPr>
              <w:rPr>
                <w:sz w:val="24"/>
                <w:szCs w:val="24"/>
              </w:rPr>
            </w:pPr>
            <w:r w:rsidRPr="008C4B0D">
              <w:rPr>
                <w:sz w:val="24"/>
                <w:szCs w:val="24"/>
              </w:rPr>
              <w:t>Credential recovery/forgot password endpoints should be treated as login endpoints in terms of brute force, rate limiting, and lockout protections.</w:t>
            </w:r>
          </w:p>
          <w:p w14:paraId="1686B3D1" w14:textId="77777777" w:rsidR="008C4B0D" w:rsidRPr="008C4B0D" w:rsidRDefault="008C4B0D" w:rsidP="008C4B0D">
            <w:pPr>
              <w:numPr>
                <w:ilvl w:val="0"/>
                <w:numId w:val="5"/>
              </w:numPr>
              <w:rPr>
                <w:sz w:val="24"/>
                <w:szCs w:val="24"/>
              </w:rPr>
            </w:pPr>
            <w:r w:rsidRPr="008C4B0D">
              <w:rPr>
                <w:sz w:val="24"/>
                <w:szCs w:val="24"/>
              </w:rPr>
              <w:t>Require re-authentication for sensitive operations (e.g. changing the account owner email address/2FA phone number).</w:t>
            </w:r>
          </w:p>
          <w:p w14:paraId="48AD243A" w14:textId="77777777" w:rsidR="008C4B0D" w:rsidRPr="008C4B0D" w:rsidRDefault="008C4B0D" w:rsidP="008C4B0D">
            <w:pPr>
              <w:numPr>
                <w:ilvl w:val="0"/>
                <w:numId w:val="5"/>
              </w:numPr>
              <w:rPr>
                <w:sz w:val="24"/>
                <w:szCs w:val="24"/>
              </w:rPr>
            </w:pPr>
            <w:r w:rsidRPr="008C4B0D">
              <w:rPr>
                <w:sz w:val="24"/>
                <w:szCs w:val="24"/>
              </w:rPr>
              <w:t>Use the </w:t>
            </w:r>
            <w:hyperlink r:id="rId37" w:history="1">
              <w:r w:rsidRPr="008C4B0D">
                <w:rPr>
                  <w:rStyle w:val="Hyperlink"/>
                  <w:sz w:val="24"/>
                  <w:szCs w:val="24"/>
                </w:rPr>
                <w:t>OWASP Authentication Cheatsheet</w:t>
              </w:r>
            </w:hyperlink>
            <w:r w:rsidRPr="008C4B0D">
              <w:rPr>
                <w:sz w:val="24"/>
                <w:szCs w:val="24"/>
              </w:rPr>
              <w:t>.</w:t>
            </w:r>
          </w:p>
          <w:p w14:paraId="3553B3F7" w14:textId="77777777" w:rsidR="008C4B0D" w:rsidRPr="008C4B0D" w:rsidRDefault="008C4B0D" w:rsidP="008C4B0D">
            <w:pPr>
              <w:numPr>
                <w:ilvl w:val="0"/>
                <w:numId w:val="5"/>
              </w:numPr>
              <w:rPr>
                <w:sz w:val="24"/>
                <w:szCs w:val="24"/>
              </w:rPr>
            </w:pPr>
            <w:r w:rsidRPr="008C4B0D">
              <w:rPr>
                <w:sz w:val="24"/>
                <w:szCs w:val="24"/>
              </w:rPr>
              <w:t>Where possible, implement multi-factor authentication.</w:t>
            </w:r>
          </w:p>
          <w:p w14:paraId="672BDDF9" w14:textId="77777777" w:rsidR="008C4B0D" w:rsidRPr="008C4B0D" w:rsidRDefault="008C4B0D" w:rsidP="008C4B0D">
            <w:pPr>
              <w:numPr>
                <w:ilvl w:val="0"/>
                <w:numId w:val="5"/>
              </w:numPr>
              <w:rPr>
                <w:sz w:val="24"/>
                <w:szCs w:val="24"/>
              </w:rPr>
            </w:pPr>
            <w:r w:rsidRPr="008C4B0D">
              <w:rPr>
                <w:sz w:val="24"/>
                <w:szCs w:val="24"/>
              </w:rPr>
              <w:t>Implement anti-brute force mechanisms to mitigate credential stuffing, dictionary attacks, and brute force attacks on your authentication endpoints. This mechanism should be stricter than the regular rate limiting mechanisms on your APIs.</w:t>
            </w:r>
          </w:p>
          <w:p w14:paraId="18EF9218" w14:textId="77777777" w:rsidR="008C4B0D" w:rsidRPr="008C4B0D" w:rsidRDefault="008C4B0D" w:rsidP="008C4B0D">
            <w:pPr>
              <w:numPr>
                <w:ilvl w:val="0"/>
                <w:numId w:val="5"/>
              </w:numPr>
              <w:rPr>
                <w:sz w:val="24"/>
                <w:szCs w:val="24"/>
              </w:rPr>
            </w:pPr>
            <w:r w:rsidRPr="008C4B0D">
              <w:rPr>
                <w:sz w:val="24"/>
                <w:szCs w:val="24"/>
              </w:rPr>
              <w:t>Implement </w:t>
            </w:r>
            <w:hyperlink r:id="rId38" w:history="1">
              <w:r w:rsidRPr="008C4B0D">
                <w:rPr>
                  <w:rStyle w:val="Hyperlink"/>
                  <w:sz w:val="24"/>
                  <w:szCs w:val="24"/>
                </w:rPr>
                <w:t>account lockout</w:t>
              </w:r>
            </w:hyperlink>
            <w:r w:rsidRPr="008C4B0D">
              <w:rPr>
                <w:sz w:val="24"/>
                <w:szCs w:val="24"/>
              </w:rPr>
              <w:t>/captcha mechanisms to prevent brute force attacks against specific users. Implement weak-password checks.</w:t>
            </w:r>
          </w:p>
          <w:p w14:paraId="39C46721" w14:textId="77777777" w:rsidR="008C4B0D" w:rsidRPr="008C4B0D" w:rsidRDefault="008C4B0D" w:rsidP="008C4B0D">
            <w:pPr>
              <w:numPr>
                <w:ilvl w:val="0"/>
                <w:numId w:val="5"/>
              </w:numPr>
              <w:rPr>
                <w:sz w:val="24"/>
                <w:szCs w:val="24"/>
              </w:rPr>
            </w:pPr>
            <w:r w:rsidRPr="008C4B0D">
              <w:rPr>
                <w:sz w:val="24"/>
                <w:szCs w:val="24"/>
              </w:rPr>
              <w:t>API keys should not be used for user authentication. They should only be used for </w:t>
            </w:r>
            <w:hyperlink r:id="rId39" w:history="1">
              <w:r w:rsidRPr="008C4B0D">
                <w:rPr>
                  <w:rStyle w:val="Hyperlink"/>
                  <w:sz w:val="24"/>
                  <w:szCs w:val="24"/>
                </w:rPr>
                <w:t>API clients</w:t>
              </w:r>
            </w:hyperlink>
            <w:r w:rsidRPr="008C4B0D">
              <w:rPr>
                <w:sz w:val="24"/>
                <w:szCs w:val="24"/>
              </w:rPr>
              <w:t> authentication.</w:t>
            </w:r>
          </w:p>
          <w:p w14:paraId="09324F8F" w14:textId="77777777" w:rsidR="008C4B0D" w:rsidRPr="008C4B0D" w:rsidRDefault="008C4B0D">
            <w:pPr>
              <w:rPr>
                <w:sz w:val="24"/>
                <w:szCs w:val="24"/>
              </w:rPr>
            </w:pPr>
          </w:p>
        </w:tc>
      </w:tr>
      <w:tr w:rsidR="00076451" w14:paraId="2274C567" w14:textId="77777777" w:rsidTr="008C4B0D">
        <w:tc>
          <w:tcPr>
            <w:tcW w:w="4508" w:type="dxa"/>
          </w:tcPr>
          <w:p w14:paraId="62E2CEB2" w14:textId="0FF199D4" w:rsidR="008C4B0D" w:rsidRPr="008C4B0D" w:rsidRDefault="008C4B0D">
            <w:pPr>
              <w:rPr>
                <w:sz w:val="24"/>
                <w:szCs w:val="24"/>
              </w:rPr>
            </w:pPr>
            <w:r w:rsidRPr="008C4B0D">
              <w:rPr>
                <w:sz w:val="24"/>
                <w:szCs w:val="24"/>
              </w:rPr>
              <w:t>Reference</w:t>
            </w:r>
          </w:p>
        </w:tc>
        <w:tc>
          <w:tcPr>
            <w:tcW w:w="4508" w:type="dxa"/>
          </w:tcPr>
          <w:p w14:paraId="1DE4DFAB" w14:textId="740E5A22" w:rsidR="008C4B0D" w:rsidRDefault="008C4B0D">
            <w:pPr>
              <w:rPr>
                <w:sz w:val="24"/>
                <w:szCs w:val="24"/>
              </w:rPr>
            </w:pPr>
            <w:hyperlink r:id="rId40" w:history="1">
              <w:r w:rsidRPr="006944E4">
                <w:rPr>
                  <w:rStyle w:val="Hyperlink"/>
                  <w:sz w:val="24"/>
                  <w:szCs w:val="24"/>
                </w:rPr>
                <w:t>https://owasp.org/API-Security/editions/2023/en/0xa2-broken-authentication/</w:t>
              </w:r>
            </w:hyperlink>
          </w:p>
          <w:p w14:paraId="322076A7" w14:textId="0C0CC9C5" w:rsidR="008C4B0D" w:rsidRPr="008C4B0D" w:rsidRDefault="008C4B0D">
            <w:pPr>
              <w:rPr>
                <w:sz w:val="24"/>
                <w:szCs w:val="24"/>
              </w:rPr>
            </w:pPr>
          </w:p>
        </w:tc>
      </w:tr>
    </w:tbl>
    <w:p w14:paraId="1616B01C" w14:textId="77777777" w:rsidR="008C4B0D" w:rsidRDefault="008C4B0D"/>
    <w:p w14:paraId="598C13D0" w14:textId="77777777" w:rsidR="00722DF1" w:rsidRDefault="00722DF1"/>
    <w:tbl>
      <w:tblPr>
        <w:tblStyle w:val="TableGrid"/>
        <w:tblW w:w="0" w:type="auto"/>
        <w:tblLook w:val="04A0" w:firstRow="1" w:lastRow="0" w:firstColumn="1" w:lastColumn="0" w:noHBand="0" w:noVBand="1"/>
      </w:tblPr>
      <w:tblGrid>
        <w:gridCol w:w="1546"/>
        <w:gridCol w:w="7470"/>
      </w:tblGrid>
      <w:tr w:rsidR="007D20A9" w:rsidRPr="00904D70" w14:paraId="7D7E07ED" w14:textId="77777777" w:rsidTr="0064149B">
        <w:tc>
          <w:tcPr>
            <w:tcW w:w="1546" w:type="dxa"/>
          </w:tcPr>
          <w:p w14:paraId="3294C897" w14:textId="50A5E0B0" w:rsidR="00904D70" w:rsidRPr="00904D70" w:rsidRDefault="00904D70">
            <w:pPr>
              <w:rPr>
                <w:sz w:val="24"/>
                <w:szCs w:val="24"/>
              </w:rPr>
            </w:pPr>
            <w:r w:rsidRPr="00904D70">
              <w:rPr>
                <w:sz w:val="24"/>
                <w:szCs w:val="24"/>
              </w:rPr>
              <w:t>Vulnerability Name</w:t>
            </w:r>
          </w:p>
        </w:tc>
        <w:tc>
          <w:tcPr>
            <w:tcW w:w="7470" w:type="dxa"/>
          </w:tcPr>
          <w:p w14:paraId="10E00720" w14:textId="360C12B0" w:rsidR="00904D70" w:rsidRPr="006B59C9" w:rsidRDefault="006B59C9">
            <w:pPr>
              <w:rPr>
                <w:sz w:val="24"/>
                <w:szCs w:val="24"/>
              </w:rPr>
            </w:pPr>
            <w:r w:rsidRPr="006B59C9">
              <w:rPr>
                <w:sz w:val="24"/>
                <w:szCs w:val="24"/>
              </w:rPr>
              <w:t>Broken Object Property Level Authorization</w:t>
            </w:r>
          </w:p>
        </w:tc>
      </w:tr>
      <w:tr w:rsidR="007D20A9" w:rsidRPr="00904D70" w14:paraId="6D538819" w14:textId="77777777" w:rsidTr="0064149B">
        <w:tc>
          <w:tcPr>
            <w:tcW w:w="1546" w:type="dxa"/>
          </w:tcPr>
          <w:p w14:paraId="6702FCDE" w14:textId="650CF762" w:rsidR="00904D70" w:rsidRPr="00904D70" w:rsidRDefault="00904D70">
            <w:pPr>
              <w:rPr>
                <w:sz w:val="24"/>
                <w:szCs w:val="24"/>
              </w:rPr>
            </w:pPr>
            <w:r w:rsidRPr="00904D70">
              <w:rPr>
                <w:sz w:val="24"/>
                <w:szCs w:val="24"/>
              </w:rPr>
              <w:t xml:space="preserve">Target URL </w:t>
            </w:r>
          </w:p>
        </w:tc>
        <w:tc>
          <w:tcPr>
            <w:tcW w:w="7470" w:type="dxa"/>
          </w:tcPr>
          <w:p w14:paraId="2C49048E" w14:textId="015A636D" w:rsidR="00904D70" w:rsidRDefault="007D20A9">
            <w:pPr>
              <w:rPr>
                <w:sz w:val="24"/>
                <w:szCs w:val="24"/>
              </w:rPr>
            </w:pPr>
            <w:hyperlink r:id="rId41" w:history="1">
              <w:r w:rsidRPr="002402D2">
                <w:rPr>
                  <w:rStyle w:val="Hyperlink"/>
                  <w:sz w:val="24"/>
                  <w:szCs w:val="24"/>
                </w:rPr>
                <w:t>http://localhost:3000/api/scores</w:t>
              </w:r>
            </w:hyperlink>
          </w:p>
          <w:p w14:paraId="78ABAE88" w14:textId="2096CE44" w:rsidR="007D20A9" w:rsidRPr="00904D70" w:rsidRDefault="007D20A9">
            <w:pPr>
              <w:rPr>
                <w:sz w:val="24"/>
                <w:szCs w:val="24"/>
              </w:rPr>
            </w:pPr>
          </w:p>
        </w:tc>
      </w:tr>
      <w:tr w:rsidR="007D20A9" w:rsidRPr="00904D70" w14:paraId="6223178B" w14:textId="77777777" w:rsidTr="0064149B">
        <w:tc>
          <w:tcPr>
            <w:tcW w:w="1546" w:type="dxa"/>
          </w:tcPr>
          <w:p w14:paraId="3899081D" w14:textId="0D8CE1ED" w:rsidR="00904D70" w:rsidRPr="00904D70" w:rsidRDefault="00904D70">
            <w:pPr>
              <w:rPr>
                <w:sz w:val="24"/>
                <w:szCs w:val="24"/>
              </w:rPr>
            </w:pPr>
            <w:r w:rsidRPr="00904D70">
              <w:rPr>
                <w:sz w:val="24"/>
                <w:szCs w:val="24"/>
              </w:rPr>
              <w:t xml:space="preserve">Steps To Produce </w:t>
            </w:r>
          </w:p>
        </w:tc>
        <w:tc>
          <w:tcPr>
            <w:tcW w:w="7470" w:type="dxa"/>
          </w:tcPr>
          <w:p w14:paraId="65BCB444" w14:textId="77777777" w:rsidR="00904D70" w:rsidRDefault="0004341C" w:rsidP="0004341C">
            <w:pPr>
              <w:pStyle w:val="ListParagraph"/>
              <w:numPr>
                <w:ilvl w:val="0"/>
                <w:numId w:val="8"/>
              </w:numPr>
              <w:rPr>
                <w:sz w:val="24"/>
                <w:szCs w:val="24"/>
              </w:rPr>
            </w:pPr>
            <w:r>
              <w:rPr>
                <w:sz w:val="24"/>
                <w:szCs w:val="24"/>
              </w:rPr>
              <w:t>Go to /api/score</w:t>
            </w:r>
          </w:p>
          <w:p w14:paraId="45879B1D" w14:textId="77777777" w:rsidR="0004341C" w:rsidRDefault="0004341C" w:rsidP="0004341C">
            <w:pPr>
              <w:pStyle w:val="ListParagraph"/>
              <w:numPr>
                <w:ilvl w:val="0"/>
                <w:numId w:val="8"/>
              </w:numPr>
              <w:rPr>
                <w:sz w:val="24"/>
                <w:szCs w:val="24"/>
              </w:rPr>
            </w:pPr>
            <w:r>
              <w:rPr>
                <w:sz w:val="24"/>
                <w:szCs w:val="24"/>
              </w:rPr>
              <w:t>You can see there is score parameter</w:t>
            </w:r>
          </w:p>
          <w:p w14:paraId="53703D32" w14:textId="69F63AD4" w:rsidR="0004341C" w:rsidRDefault="0004341C" w:rsidP="0004341C">
            <w:pPr>
              <w:pStyle w:val="ListParagraph"/>
              <w:numPr>
                <w:ilvl w:val="0"/>
                <w:numId w:val="8"/>
              </w:numPr>
              <w:rPr>
                <w:sz w:val="24"/>
                <w:szCs w:val="24"/>
              </w:rPr>
            </w:pPr>
            <w:r>
              <w:rPr>
                <w:sz w:val="24"/>
                <w:szCs w:val="24"/>
              </w:rPr>
              <w:t xml:space="preserve">So, </w:t>
            </w:r>
            <w:r w:rsidR="0064149B">
              <w:rPr>
                <w:sz w:val="24"/>
                <w:szCs w:val="24"/>
              </w:rPr>
              <w:t>let’s</w:t>
            </w:r>
            <w:r>
              <w:rPr>
                <w:sz w:val="24"/>
                <w:szCs w:val="24"/>
              </w:rPr>
              <w:t xml:space="preserve"> try to register new user and try to add extra score parameter</w:t>
            </w:r>
          </w:p>
          <w:p w14:paraId="7EFB4576" w14:textId="3ADF32AD" w:rsidR="0004341C" w:rsidRDefault="0004341C" w:rsidP="0004341C">
            <w:pPr>
              <w:pStyle w:val="ListParagraph"/>
              <w:numPr>
                <w:ilvl w:val="0"/>
                <w:numId w:val="8"/>
              </w:numPr>
              <w:rPr>
                <w:sz w:val="24"/>
                <w:szCs w:val="24"/>
              </w:rPr>
            </w:pPr>
            <w:r>
              <w:rPr>
                <w:sz w:val="24"/>
                <w:szCs w:val="24"/>
              </w:rPr>
              <w:lastRenderedPageBreak/>
              <w:t xml:space="preserve">After registering new user, we get token for that user and set that token in request so we don’t face any auth related issues </w:t>
            </w:r>
          </w:p>
          <w:p w14:paraId="61D92310" w14:textId="1598B47D" w:rsidR="0004341C" w:rsidRPr="0004341C" w:rsidRDefault="0064149B" w:rsidP="0004341C">
            <w:pPr>
              <w:pStyle w:val="ListParagraph"/>
              <w:numPr>
                <w:ilvl w:val="0"/>
                <w:numId w:val="8"/>
              </w:numPr>
              <w:rPr>
                <w:sz w:val="24"/>
                <w:szCs w:val="24"/>
              </w:rPr>
            </w:pPr>
            <w:r>
              <w:rPr>
                <w:sz w:val="24"/>
                <w:szCs w:val="24"/>
              </w:rPr>
              <w:t>Let’s</w:t>
            </w:r>
            <w:r w:rsidR="0004341C">
              <w:rPr>
                <w:sz w:val="24"/>
                <w:szCs w:val="24"/>
              </w:rPr>
              <w:t xml:space="preserve"> try to face user account score details we can see the values of scores got assigned </w:t>
            </w:r>
          </w:p>
        </w:tc>
      </w:tr>
      <w:tr w:rsidR="007D20A9" w:rsidRPr="00904D70" w14:paraId="59110DE0" w14:textId="77777777" w:rsidTr="0064149B">
        <w:tc>
          <w:tcPr>
            <w:tcW w:w="1546" w:type="dxa"/>
          </w:tcPr>
          <w:p w14:paraId="774B1D90" w14:textId="5004C2C7" w:rsidR="00904D70" w:rsidRPr="00904D70" w:rsidRDefault="00904D70">
            <w:pPr>
              <w:rPr>
                <w:sz w:val="24"/>
                <w:szCs w:val="24"/>
              </w:rPr>
            </w:pPr>
            <w:r w:rsidRPr="00904D70">
              <w:rPr>
                <w:sz w:val="24"/>
                <w:szCs w:val="24"/>
              </w:rPr>
              <w:lastRenderedPageBreak/>
              <w:t>Severity</w:t>
            </w:r>
          </w:p>
        </w:tc>
        <w:tc>
          <w:tcPr>
            <w:tcW w:w="7470" w:type="dxa"/>
          </w:tcPr>
          <w:p w14:paraId="17BA1700" w14:textId="41DCD5CD" w:rsidR="00904D70" w:rsidRPr="00904D70" w:rsidRDefault="0064149B">
            <w:pPr>
              <w:rPr>
                <w:sz w:val="24"/>
                <w:szCs w:val="24"/>
              </w:rPr>
            </w:pPr>
            <w:r>
              <w:rPr>
                <w:sz w:val="24"/>
                <w:szCs w:val="24"/>
              </w:rPr>
              <w:t>Critical</w:t>
            </w:r>
          </w:p>
        </w:tc>
      </w:tr>
      <w:tr w:rsidR="007D20A9" w:rsidRPr="00904D70" w14:paraId="72FD526F" w14:textId="77777777" w:rsidTr="0064149B">
        <w:tc>
          <w:tcPr>
            <w:tcW w:w="1546" w:type="dxa"/>
          </w:tcPr>
          <w:p w14:paraId="7E4E3106" w14:textId="4F95B15F" w:rsidR="00904D70" w:rsidRPr="00904D70" w:rsidRDefault="00904D70">
            <w:pPr>
              <w:rPr>
                <w:sz w:val="24"/>
                <w:szCs w:val="24"/>
              </w:rPr>
            </w:pPr>
            <w:r w:rsidRPr="00904D70">
              <w:rPr>
                <w:sz w:val="24"/>
                <w:szCs w:val="24"/>
              </w:rPr>
              <w:t xml:space="preserve">CVSS Score </w:t>
            </w:r>
          </w:p>
        </w:tc>
        <w:tc>
          <w:tcPr>
            <w:tcW w:w="7470" w:type="dxa"/>
          </w:tcPr>
          <w:p w14:paraId="18BBAD8A" w14:textId="29571E3B" w:rsidR="00904D70" w:rsidRPr="00904D70" w:rsidRDefault="0064149B">
            <w:pPr>
              <w:rPr>
                <w:sz w:val="24"/>
                <w:szCs w:val="24"/>
              </w:rPr>
            </w:pPr>
            <w:r>
              <w:rPr>
                <w:sz w:val="24"/>
                <w:szCs w:val="24"/>
              </w:rPr>
              <w:t xml:space="preserve">9.8 </w:t>
            </w:r>
          </w:p>
        </w:tc>
      </w:tr>
      <w:tr w:rsidR="0064149B" w:rsidRPr="00904D70" w14:paraId="2248E134" w14:textId="77777777" w:rsidTr="0064149B">
        <w:tc>
          <w:tcPr>
            <w:tcW w:w="1546" w:type="dxa"/>
          </w:tcPr>
          <w:p w14:paraId="7B505B37" w14:textId="5A775518" w:rsidR="0064149B" w:rsidRPr="00904D70" w:rsidRDefault="0064149B" w:rsidP="0064149B">
            <w:pPr>
              <w:rPr>
                <w:sz w:val="24"/>
                <w:szCs w:val="24"/>
              </w:rPr>
            </w:pPr>
            <w:r w:rsidRPr="00904D70">
              <w:rPr>
                <w:sz w:val="24"/>
                <w:szCs w:val="24"/>
              </w:rPr>
              <w:t xml:space="preserve">Attack Vector </w:t>
            </w:r>
          </w:p>
        </w:tc>
        <w:tc>
          <w:tcPr>
            <w:tcW w:w="7470" w:type="dxa"/>
          </w:tcPr>
          <w:p w14:paraId="54C84697" w14:textId="3CF262E2" w:rsidR="0064149B" w:rsidRPr="00904D70" w:rsidRDefault="0064149B" w:rsidP="0064149B">
            <w:pPr>
              <w:rPr>
                <w:sz w:val="24"/>
                <w:szCs w:val="24"/>
              </w:rPr>
            </w:pPr>
            <w:r w:rsidRPr="00195329">
              <w:rPr>
                <w:sz w:val="24"/>
                <w:szCs w:val="24"/>
              </w:rPr>
              <w:t>CVSS:3.0/AV:N/AC:L/PR:N/UI:N/S:U/C:H/I:H/A:H</w:t>
            </w:r>
          </w:p>
        </w:tc>
      </w:tr>
      <w:tr w:rsidR="0064149B" w:rsidRPr="00904D70" w14:paraId="00B80AB6" w14:textId="77777777" w:rsidTr="0064149B">
        <w:tc>
          <w:tcPr>
            <w:tcW w:w="1546" w:type="dxa"/>
          </w:tcPr>
          <w:p w14:paraId="3019A2A1" w14:textId="479D8FE9" w:rsidR="0064149B" w:rsidRPr="00904D70" w:rsidRDefault="0064149B" w:rsidP="0064149B">
            <w:pPr>
              <w:rPr>
                <w:sz w:val="24"/>
                <w:szCs w:val="24"/>
              </w:rPr>
            </w:pPr>
            <w:r w:rsidRPr="00904D70">
              <w:rPr>
                <w:sz w:val="24"/>
                <w:szCs w:val="24"/>
              </w:rPr>
              <w:t>Proof Of Concept</w:t>
            </w:r>
          </w:p>
        </w:tc>
        <w:tc>
          <w:tcPr>
            <w:tcW w:w="7470" w:type="dxa"/>
          </w:tcPr>
          <w:p w14:paraId="5ED06743" w14:textId="51BA0EF6" w:rsidR="0064149B" w:rsidRDefault="0064149B" w:rsidP="0064149B">
            <w:pPr>
              <w:rPr>
                <w:sz w:val="24"/>
                <w:szCs w:val="24"/>
              </w:rPr>
            </w:pPr>
            <w:r>
              <w:rPr>
                <w:sz w:val="24"/>
                <w:szCs w:val="24"/>
              </w:rPr>
              <w:t xml:space="preserve">STEP 1 – Here on endpoint, we can see that we can see the score </w:t>
            </w:r>
          </w:p>
          <w:p w14:paraId="6817BF29" w14:textId="77777777" w:rsidR="0064149B" w:rsidRDefault="0064149B" w:rsidP="0064149B">
            <w:pPr>
              <w:rPr>
                <w:sz w:val="24"/>
                <w:szCs w:val="24"/>
              </w:rPr>
            </w:pPr>
          </w:p>
          <w:p w14:paraId="58E9C2B5" w14:textId="7906E8F0" w:rsidR="0064149B" w:rsidRDefault="0064149B" w:rsidP="0064149B">
            <w:pPr>
              <w:rPr>
                <w:sz w:val="24"/>
                <w:szCs w:val="24"/>
              </w:rPr>
            </w:pPr>
            <w:r w:rsidRPr="007D20A9">
              <w:rPr>
                <w:noProof/>
                <w:sz w:val="24"/>
                <w:szCs w:val="24"/>
              </w:rPr>
              <w:drawing>
                <wp:inline distT="0" distB="0" distL="0" distR="0" wp14:anchorId="19233235" wp14:editId="741E9A8F">
                  <wp:extent cx="4591050" cy="3345180"/>
                  <wp:effectExtent l="0" t="0" r="0" b="7620"/>
                  <wp:docPr id="59985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7847" name=""/>
                          <pic:cNvPicPr/>
                        </pic:nvPicPr>
                        <pic:blipFill>
                          <a:blip r:embed="rId42"/>
                          <a:stretch>
                            <a:fillRect/>
                          </a:stretch>
                        </pic:blipFill>
                        <pic:spPr>
                          <a:xfrm>
                            <a:off x="0" y="0"/>
                            <a:ext cx="4591050" cy="3345180"/>
                          </a:xfrm>
                          <a:prstGeom prst="rect">
                            <a:avLst/>
                          </a:prstGeom>
                        </pic:spPr>
                      </pic:pic>
                    </a:graphicData>
                  </a:graphic>
                </wp:inline>
              </w:drawing>
            </w:r>
          </w:p>
          <w:p w14:paraId="3DE93B2C" w14:textId="77777777" w:rsidR="0064149B" w:rsidRDefault="0064149B" w:rsidP="0064149B">
            <w:pPr>
              <w:rPr>
                <w:sz w:val="24"/>
                <w:szCs w:val="24"/>
              </w:rPr>
            </w:pPr>
          </w:p>
          <w:p w14:paraId="2540B55F" w14:textId="2688F116" w:rsidR="0064149B" w:rsidRDefault="0064149B" w:rsidP="0064149B">
            <w:pPr>
              <w:pStyle w:val="ListParagraph"/>
              <w:numPr>
                <w:ilvl w:val="0"/>
                <w:numId w:val="2"/>
              </w:numPr>
              <w:rPr>
                <w:sz w:val="24"/>
                <w:szCs w:val="24"/>
              </w:rPr>
            </w:pPr>
            <w:r>
              <w:rPr>
                <w:sz w:val="24"/>
                <w:szCs w:val="24"/>
              </w:rPr>
              <w:t xml:space="preserve">So, there is Key Value named Score as we can see in POC </w:t>
            </w:r>
          </w:p>
          <w:p w14:paraId="45DEF8C1" w14:textId="61891ACE" w:rsidR="0064149B" w:rsidRDefault="0064149B" w:rsidP="0064149B">
            <w:pPr>
              <w:pStyle w:val="ListParagraph"/>
              <w:numPr>
                <w:ilvl w:val="0"/>
                <w:numId w:val="2"/>
              </w:numPr>
              <w:rPr>
                <w:sz w:val="24"/>
                <w:szCs w:val="24"/>
              </w:rPr>
            </w:pPr>
            <w:r>
              <w:rPr>
                <w:sz w:val="24"/>
                <w:szCs w:val="24"/>
              </w:rPr>
              <w:t xml:space="preserve">We can try Mass Assignment to Add-up parameters form client side </w:t>
            </w:r>
          </w:p>
          <w:p w14:paraId="4D16C9EC" w14:textId="192DB6D5" w:rsidR="0064149B" w:rsidRDefault="0064149B" w:rsidP="0064149B">
            <w:pPr>
              <w:pStyle w:val="ListParagraph"/>
              <w:numPr>
                <w:ilvl w:val="0"/>
                <w:numId w:val="2"/>
              </w:numPr>
              <w:rPr>
                <w:sz w:val="24"/>
                <w:szCs w:val="24"/>
              </w:rPr>
            </w:pPr>
            <w:r>
              <w:rPr>
                <w:sz w:val="24"/>
                <w:szCs w:val="24"/>
              </w:rPr>
              <w:t xml:space="preserve">For Example, we can assign </w:t>
            </w:r>
            <w:r w:rsidRPr="007D20A9">
              <w:rPr>
                <w:color w:val="EE0000"/>
                <w:sz w:val="24"/>
                <w:szCs w:val="24"/>
              </w:rPr>
              <w:t xml:space="preserve">isAdmin = true </w:t>
            </w:r>
            <w:r>
              <w:rPr>
                <w:sz w:val="24"/>
                <w:szCs w:val="24"/>
              </w:rPr>
              <w:t xml:space="preserve">while registering for user lets try it </w:t>
            </w:r>
          </w:p>
          <w:p w14:paraId="74AC38DA" w14:textId="28E14AEE" w:rsidR="0064149B" w:rsidRDefault="0064149B" w:rsidP="0064149B">
            <w:pPr>
              <w:pStyle w:val="ListParagraph"/>
              <w:numPr>
                <w:ilvl w:val="0"/>
                <w:numId w:val="2"/>
              </w:numPr>
              <w:rPr>
                <w:sz w:val="24"/>
                <w:szCs w:val="24"/>
              </w:rPr>
            </w:pPr>
            <w:r>
              <w:rPr>
                <w:sz w:val="24"/>
                <w:szCs w:val="24"/>
              </w:rPr>
              <w:t xml:space="preserve">Let’s go for </w:t>
            </w:r>
            <w:r w:rsidRPr="007D20A9">
              <w:rPr>
                <w:color w:val="EE0000"/>
                <w:sz w:val="24"/>
                <w:szCs w:val="24"/>
              </w:rPr>
              <w:t xml:space="preserve">/register </w:t>
            </w:r>
            <w:r>
              <w:rPr>
                <w:sz w:val="24"/>
                <w:szCs w:val="24"/>
              </w:rPr>
              <w:t xml:space="preserve">page and try to assign the score parameter for the new user we are registering </w:t>
            </w:r>
          </w:p>
          <w:p w14:paraId="4CDEE2CE" w14:textId="77777777" w:rsidR="0064149B" w:rsidRDefault="0064149B" w:rsidP="0064149B">
            <w:pPr>
              <w:rPr>
                <w:sz w:val="24"/>
                <w:szCs w:val="24"/>
              </w:rPr>
            </w:pPr>
          </w:p>
          <w:p w14:paraId="3BA60931" w14:textId="227EC961" w:rsidR="0064149B" w:rsidRDefault="0064149B" w:rsidP="0064149B">
            <w:pPr>
              <w:rPr>
                <w:sz w:val="24"/>
                <w:szCs w:val="24"/>
              </w:rPr>
            </w:pPr>
            <w:r w:rsidRPr="007D20A9">
              <w:rPr>
                <w:noProof/>
                <w:sz w:val="24"/>
                <w:szCs w:val="24"/>
              </w:rPr>
              <w:lastRenderedPageBreak/>
              <w:drawing>
                <wp:inline distT="0" distB="0" distL="0" distR="0" wp14:anchorId="75005C29" wp14:editId="7F601422">
                  <wp:extent cx="4597400" cy="3041650"/>
                  <wp:effectExtent l="0" t="0" r="0" b="6350"/>
                  <wp:docPr id="17151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85908" name=""/>
                          <pic:cNvPicPr/>
                        </pic:nvPicPr>
                        <pic:blipFill>
                          <a:blip r:embed="rId43"/>
                          <a:stretch>
                            <a:fillRect/>
                          </a:stretch>
                        </pic:blipFill>
                        <pic:spPr>
                          <a:xfrm>
                            <a:off x="0" y="0"/>
                            <a:ext cx="4597400" cy="3041650"/>
                          </a:xfrm>
                          <a:prstGeom prst="rect">
                            <a:avLst/>
                          </a:prstGeom>
                        </pic:spPr>
                      </pic:pic>
                    </a:graphicData>
                  </a:graphic>
                </wp:inline>
              </w:drawing>
            </w:r>
          </w:p>
          <w:p w14:paraId="7D2808F3" w14:textId="77777777" w:rsidR="0064149B" w:rsidRDefault="0064149B" w:rsidP="0064149B">
            <w:pPr>
              <w:rPr>
                <w:sz w:val="24"/>
                <w:szCs w:val="24"/>
              </w:rPr>
            </w:pPr>
          </w:p>
          <w:p w14:paraId="5249463C" w14:textId="77777777" w:rsidR="0064149B" w:rsidRDefault="0064149B" w:rsidP="0064149B">
            <w:pPr>
              <w:rPr>
                <w:sz w:val="24"/>
                <w:szCs w:val="24"/>
              </w:rPr>
            </w:pPr>
          </w:p>
          <w:p w14:paraId="1FEC1C1A" w14:textId="1236E5BC" w:rsidR="0064149B" w:rsidRDefault="0064149B" w:rsidP="0064149B">
            <w:pPr>
              <w:pStyle w:val="ListParagraph"/>
              <w:numPr>
                <w:ilvl w:val="0"/>
                <w:numId w:val="2"/>
              </w:numPr>
              <w:rPr>
                <w:sz w:val="24"/>
                <w:szCs w:val="24"/>
              </w:rPr>
            </w:pPr>
            <w:r>
              <w:rPr>
                <w:sz w:val="24"/>
                <w:szCs w:val="24"/>
              </w:rPr>
              <w:t xml:space="preserve">Here we have passed the parameter we have seen that request is successful let’s try to verify it get update on server side </w:t>
            </w:r>
          </w:p>
          <w:p w14:paraId="3AD22763" w14:textId="7D031965" w:rsidR="0064149B" w:rsidRDefault="0064149B" w:rsidP="0064149B">
            <w:pPr>
              <w:rPr>
                <w:sz w:val="24"/>
                <w:szCs w:val="24"/>
              </w:rPr>
            </w:pPr>
          </w:p>
          <w:p w14:paraId="5E519E11" w14:textId="21B49FD0" w:rsidR="0064149B" w:rsidRDefault="0064149B" w:rsidP="0064149B">
            <w:pPr>
              <w:rPr>
                <w:sz w:val="24"/>
                <w:szCs w:val="24"/>
              </w:rPr>
            </w:pPr>
            <w:r w:rsidRPr="007D20A9">
              <w:rPr>
                <w:noProof/>
                <w:sz w:val="24"/>
                <w:szCs w:val="24"/>
              </w:rPr>
              <w:drawing>
                <wp:inline distT="0" distB="0" distL="0" distR="0" wp14:anchorId="2963AA5B" wp14:editId="76FC5FB3">
                  <wp:extent cx="4572000" cy="3348355"/>
                  <wp:effectExtent l="0" t="0" r="0" b="4445"/>
                  <wp:docPr id="12729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571" name=""/>
                          <pic:cNvPicPr/>
                        </pic:nvPicPr>
                        <pic:blipFill>
                          <a:blip r:embed="rId44"/>
                          <a:stretch>
                            <a:fillRect/>
                          </a:stretch>
                        </pic:blipFill>
                        <pic:spPr>
                          <a:xfrm>
                            <a:off x="0" y="0"/>
                            <a:ext cx="4572000" cy="3348355"/>
                          </a:xfrm>
                          <a:prstGeom prst="rect">
                            <a:avLst/>
                          </a:prstGeom>
                        </pic:spPr>
                      </pic:pic>
                    </a:graphicData>
                  </a:graphic>
                </wp:inline>
              </w:drawing>
            </w:r>
          </w:p>
          <w:p w14:paraId="4BD53B65" w14:textId="6361B770" w:rsidR="0064149B" w:rsidRDefault="0064149B" w:rsidP="0064149B">
            <w:pPr>
              <w:rPr>
                <w:sz w:val="24"/>
                <w:szCs w:val="24"/>
              </w:rPr>
            </w:pPr>
          </w:p>
          <w:p w14:paraId="49C9433A" w14:textId="161C4E55" w:rsidR="0064149B" w:rsidRPr="0004341C" w:rsidRDefault="0064149B" w:rsidP="0064149B">
            <w:pPr>
              <w:pStyle w:val="ListParagraph"/>
              <w:numPr>
                <w:ilvl w:val="0"/>
                <w:numId w:val="2"/>
              </w:numPr>
              <w:rPr>
                <w:sz w:val="24"/>
                <w:szCs w:val="24"/>
              </w:rPr>
            </w:pPr>
            <w:r>
              <w:rPr>
                <w:sz w:val="24"/>
                <w:szCs w:val="24"/>
              </w:rPr>
              <w:t xml:space="preserve">Let’s try to copy and update the token and access to the try to fetch it on </w:t>
            </w:r>
            <w:r w:rsidRPr="0004341C">
              <w:rPr>
                <w:color w:val="EE0000"/>
                <w:sz w:val="24"/>
                <w:szCs w:val="24"/>
              </w:rPr>
              <w:t xml:space="preserve">/api/scores </w:t>
            </w:r>
          </w:p>
          <w:p w14:paraId="30BE4097" w14:textId="0DCAEE04" w:rsidR="0064149B" w:rsidRDefault="0064149B" w:rsidP="0064149B">
            <w:pPr>
              <w:pStyle w:val="ListParagraph"/>
              <w:numPr>
                <w:ilvl w:val="0"/>
                <w:numId w:val="2"/>
              </w:numPr>
              <w:rPr>
                <w:sz w:val="24"/>
                <w:szCs w:val="24"/>
              </w:rPr>
            </w:pPr>
            <w:r>
              <w:rPr>
                <w:sz w:val="24"/>
                <w:szCs w:val="24"/>
              </w:rPr>
              <w:t xml:space="preserve">Here we got the Misassignment means target is vulnerable  </w:t>
            </w:r>
          </w:p>
          <w:p w14:paraId="33553C1D" w14:textId="77777777" w:rsidR="0064149B" w:rsidRPr="0004341C" w:rsidRDefault="0064149B" w:rsidP="0064149B">
            <w:pPr>
              <w:rPr>
                <w:sz w:val="24"/>
                <w:szCs w:val="24"/>
              </w:rPr>
            </w:pPr>
          </w:p>
          <w:p w14:paraId="52392FA6" w14:textId="65F53FDF" w:rsidR="0064149B" w:rsidRDefault="0064149B" w:rsidP="0064149B">
            <w:pPr>
              <w:rPr>
                <w:sz w:val="24"/>
                <w:szCs w:val="24"/>
              </w:rPr>
            </w:pPr>
            <w:r w:rsidRPr="0004341C">
              <w:rPr>
                <w:noProof/>
                <w:sz w:val="24"/>
                <w:szCs w:val="24"/>
              </w:rPr>
              <w:lastRenderedPageBreak/>
              <w:drawing>
                <wp:inline distT="0" distB="0" distL="0" distR="0" wp14:anchorId="0CA033C5" wp14:editId="4A9C1CE5">
                  <wp:extent cx="4603750" cy="3366135"/>
                  <wp:effectExtent l="0" t="0" r="6350" b="5715"/>
                  <wp:docPr id="554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362" name=""/>
                          <pic:cNvPicPr/>
                        </pic:nvPicPr>
                        <pic:blipFill>
                          <a:blip r:embed="rId45"/>
                          <a:stretch>
                            <a:fillRect/>
                          </a:stretch>
                        </pic:blipFill>
                        <pic:spPr>
                          <a:xfrm>
                            <a:off x="0" y="0"/>
                            <a:ext cx="4603750" cy="3366135"/>
                          </a:xfrm>
                          <a:prstGeom prst="rect">
                            <a:avLst/>
                          </a:prstGeom>
                        </pic:spPr>
                      </pic:pic>
                    </a:graphicData>
                  </a:graphic>
                </wp:inline>
              </w:drawing>
            </w:r>
          </w:p>
          <w:p w14:paraId="6336E363" w14:textId="77777777" w:rsidR="0064149B" w:rsidRDefault="0064149B" w:rsidP="0064149B">
            <w:pPr>
              <w:rPr>
                <w:sz w:val="24"/>
                <w:szCs w:val="24"/>
              </w:rPr>
            </w:pPr>
          </w:p>
          <w:p w14:paraId="6280C2A4" w14:textId="44DB834A" w:rsidR="0064149B" w:rsidRPr="00904D70" w:rsidRDefault="0064149B" w:rsidP="0064149B">
            <w:pPr>
              <w:rPr>
                <w:sz w:val="24"/>
                <w:szCs w:val="24"/>
              </w:rPr>
            </w:pPr>
          </w:p>
        </w:tc>
      </w:tr>
      <w:tr w:rsidR="0064149B" w:rsidRPr="00904D70" w14:paraId="4B0B36FC" w14:textId="77777777" w:rsidTr="0064149B">
        <w:tc>
          <w:tcPr>
            <w:tcW w:w="1546" w:type="dxa"/>
          </w:tcPr>
          <w:p w14:paraId="7EAAC9C5" w14:textId="4010F022" w:rsidR="0064149B" w:rsidRPr="00904D70" w:rsidRDefault="0064149B" w:rsidP="0064149B">
            <w:pPr>
              <w:rPr>
                <w:sz w:val="24"/>
                <w:szCs w:val="24"/>
              </w:rPr>
            </w:pPr>
            <w:r w:rsidRPr="00904D70">
              <w:rPr>
                <w:sz w:val="24"/>
                <w:szCs w:val="24"/>
              </w:rPr>
              <w:lastRenderedPageBreak/>
              <w:t>Impact</w:t>
            </w:r>
          </w:p>
        </w:tc>
        <w:tc>
          <w:tcPr>
            <w:tcW w:w="7470" w:type="dxa"/>
          </w:tcPr>
          <w:p w14:paraId="790B8C1D" w14:textId="6088D82D" w:rsidR="0064149B" w:rsidRPr="00904D70" w:rsidRDefault="0064149B" w:rsidP="0064149B">
            <w:pPr>
              <w:rPr>
                <w:sz w:val="24"/>
                <w:szCs w:val="24"/>
              </w:rPr>
            </w:pPr>
            <w:r w:rsidRPr="006B59C9">
              <w:rPr>
                <w:sz w:val="24"/>
                <w:szCs w:val="24"/>
              </w:rPr>
              <w:t>Unauthorized access to private/sensitive object properties may result in data disclosure, data loss, or data corruption. Under certain circumstances, unauthorized access to object properties can lead to privilege escalation or partial/full account takeover.</w:t>
            </w:r>
          </w:p>
        </w:tc>
      </w:tr>
      <w:tr w:rsidR="0064149B" w:rsidRPr="00904D70" w14:paraId="476176EE" w14:textId="77777777" w:rsidTr="0064149B">
        <w:tc>
          <w:tcPr>
            <w:tcW w:w="1546" w:type="dxa"/>
          </w:tcPr>
          <w:p w14:paraId="754B6BED" w14:textId="2D5A1528" w:rsidR="0064149B" w:rsidRPr="00904D70" w:rsidRDefault="0064149B" w:rsidP="0064149B">
            <w:pPr>
              <w:rPr>
                <w:sz w:val="24"/>
                <w:szCs w:val="24"/>
              </w:rPr>
            </w:pPr>
            <w:r w:rsidRPr="00904D70">
              <w:rPr>
                <w:sz w:val="24"/>
                <w:szCs w:val="24"/>
              </w:rPr>
              <w:t>Remediations</w:t>
            </w:r>
          </w:p>
        </w:tc>
        <w:tc>
          <w:tcPr>
            <w:tcW w:w="7470" w:type="dxa"/>
          </w:tcPr>
          <w:p w14:paraId="27243BA3" w14:textId="77777777" w:rsidR="0064149B" w:rsidRPr="006B59C9" w:rsidRDefault="0064149B" w:rsidP="0064149B">
            <w:pPr>
              <w:numPr>
                <w:ilvl w:val="0"/>
                <w:numId w:val="7"/>
              </w:numPr>
              <w:rPr>
                <w:sz w:val="24"/>
                <w:szCs w:val="24"/>
              </w:rPr>
            </w:pPr>
            <w:r w:rsidRPr="006B59C9">
              <w:rPr>
                <w:sz w:val="24"/>
                <w:szCs w:val="24"/>
              </w:rPr>
              <w:t>When exposing an object using an API endpoint, always make sure that the user should have access to the object's properties you expose.</w:t>
            </w:r>
          </w:p>
          <w:p w14:paraId="3410A6FF" w14:textId="77777777" w:rsidR="0064149B" w:rsidRPr="006B59C9" w:rsidRDefault="0064149B" w:rsidP="0064149B">
            <w:pPr>
              <w:numPr>
                <w:ilvl w:val="0"/>
                <w:numId w:val="7"/>
              </w:numPr>
              <w:rPr>
                <w:sz w:val="24"/>
                <w:szCs w:val="24"/>
              </w:rPr>
            </w:pPr>
            <w:r w:rsidRPr="006B59C9">
              <w:rPr>
                <w:sz w:val="24"/>
                <w:szCs w:val="24"/>
              </w:rPr>
              <w:t>Avoid using generic methods such as to_json() and to_string(). Instead, cherry-pick specific object properties you specifically want to return.</w:t>
            </w:r>
          </w:p>
          <w:p w14:paraId="7DE342C0" w14:textId="77777777" w:rsidR="0064149B" w:rsidRPr="006B59C9" w:rsidRDefault="0064149B" w:rsidP="0064149B">
            <w:pPr>
              <w:numPr>
                <w:ilvl w:val="0"/>
                <w:numId w:val="7"/>
              </w:numPr>
              <w:rPr>
                <w:sz w:val="24"/>
                <w:szCs w:val="24"/>
              </w:rPr>
            </w:pPr>
            <w:r w:rsidRPr="006B59C9">
              <w:rPr>
                <w:sz w:val="24"/>
                <w:szCs w:val="24"/>
              </w:rPr>
              <w:t>If possible, avoid using functions that automatically bind a client's input into code variables, internal objects, or object properties ("Mass Assignment").</w:t>
            </w:r>
          </w:p>
          <w:p w14:paraId="1284AFD9" w14:textId="77777777" w:rsidR="0064149B" w:rsidRPr="006B59C9" w:rsidRDefault="0064149B" w:rsidP="0064149B">
            <w:pPr>
              <w:numPr>
                <w:ilvl w:val="0"/>
                <w:numId w:val="7"/>
              </w:numPr>
              <w:rPr>
                <w:sz w:val="24"/>
                <w:szCs w:val="24"/>
              </w:rPr>
            </w:pPr>
            <w:r w:rsidRPr="006B59C9">
              <w:rPr>
                <w:sz w:val="24"/>
                <w:szCs w:val="24"/>
              </w:rPr>
              <w:t>Allow changes only to the object's properties that should be updated by the client.</w:t>
            </w:r>
          </w:p>
          <w:p w14:paraId="075AC11F" w14:textId="77777777" w:rsidR="0064149B" w:rsidRPr="006B59C9" w:rsidRDefault="0064149B" w:rsidP="0064149B">
            <w:pPr>
              <w:numPr>
                <w:ilvl w:val="0"/>
                <w:numId w:val="7"/>
              </w:numPr>
              <w:rPr>
                <w:sz w:val="24"/>
                <w:szCs w:val="24"/>
              </w:rPr>
            </w:pPr>
            <w:r w:rsidRPr="006B59C9">
              <w:rPr>
                <w:sz w:val="24"/>
                <w:szCs w:val="24"/>
              </w:rPr>
              <w:t>Implement a schema-based response validation mechanism as an extra layer of security. As part of this mechanism, define and enforce data returned by all API methods.</w:t>
            </w:r>
          </w:p>
          <w:p w14:paraId="3FAF78F6" w14:textId="77777777" w:rsidR="0064149B" w:rsidRPr="006B59C9" w:rsidRDefault="0064149B" w:rsidP="0064149B">
            <w:pPr>
              <w:numPr>
                <w:ilvl w:val="0"/>
                <w:numId w:val="7"/>
              </w:numPr>
              <w:rPr>
                <w:sz w:val="24"/>
                <w:szCs w:val="24"/>
              </w:rPr>
            </w:pPr>
            <w:r w:rsidRPr="006B59C9">
              <w:rPr>
                <w:sz w:val="24"/>
                <w:szCs w:val="24"/>
              </w:rPr>
              <w:t>Keep returned data structures to the bare minimum, according to the business/functional requirements for the endpoint.</w:t>
            </w:r>
          </w:p>
          <w:p w14:paraId="69784E51" w14:textId="77777777" w:rsidR="0064149B" w:rsidRPr="00904D70" w:rsidRDefault="0064149B" w:rsidP="0064149B">
            <w:pPr>
              <w:rPr>
                <w:sz w:val="24"/>
                <w:szCs w:val="24"/>
              </w:rPr>
            </w:pPr>
          </w:p>
        </w:tc>
      </w:tr>
      <w:tr w:rsidR="0064149B" w:rsidRPr="00904D70" w14:paraId="2F80347A" w14:textId="77777777" w:rsidTr="0064149B">
        <w:tc>
          <w:tcPr>
            <w:tcW w:w="1546" w:type="dxa"/>
          </w:tcPr>
          <w:p w14:paraId="2A8174AC" w14:textId="40675AFF" w:rsidR="0064149B" w:rsidRPr="00904D70" w:rsidRDefault="0064149B" w:rsidP="0064149B">
            <w:pPr>
              <w:rPr>
                <w:sz w:val="24"/>
                <w:szCs w:val="24"/>
              </w:rPr>
            </w:pPr>
            <w:r w:rsidRPr="00904D70">
              <w:rPr>
                <w:sz w:val="24"/>
                <w:szCs w:val="24"/>
              </w:rPr>
              <w:t>Reference</w:t>
            </w:r>
          </w:p>
        </w:tc>
        <w:tc>
          <w:tcPr>
            <w:tcW w:w="7470" w:type="dxa"/>
          </w:tcPr>
          <w:p w14:paraId="48987801" w14:textId="2E9E106A" w:rsidR="0064149B" w:rsidRDefault="0064149B" w:rsidP="0064149B">
            <w:pPr>
              <w:rPr>
                <w:sz w:val="24"/>
                <w:szCs w:val="24"/>
              </w:rPr>
            </w:pPr>
            <w:hyperlink r:id="rId46" w:history="1">
              <w:r w:rsidRPr="002402D2">
                <w:rPr>
                  <w:rStyle w:val="Hyperlink"/>
                  <w:sz w:val="24"/>
                  <w:szCs w:val="24"/>
                </w:rPr>
                <w:t>https://owasp.org/API-Security/editions/2023/en/0xa3-broken-object-property-level-authorization/</w:t>
              </w:r>
            </w:hyperlink>
          </w:p>
          <w:p w14:paraId="4365B291" w14:textId="22442DE5" w:rsidR="0064149B" w:rsidRPr="00904D70" w:rsidRDefault="0064149B" w:rsidP="0064149B">
            <w:pPr>
              <w:rPr>
                <w:sz w:val="24"/>
                <w:szCs w:val="24"/>
              </w:rPr>
            </w:pPr>
          </w:p>
        </w:tc>
      </w:tr>
    </w:tbl>
    <w:p w14:paraId="1ABED972" w14:textId="77777777" w:rsidR="00904D70" w:rsidRDefault="00904D70"/>
    <w:p w14:paraId="12D5A0CE" w14:textId="77777777" w:rsidR="00904D70" w:rsidRDefault="00904D70"/>
    <w:p w14:paraId="0BD4C961" w14:textId="77777777" w:rsidR="00904D70" w:rsidRDefault="00904D70" w:rsidP="00904D70"/>
    <w:tbl>
      <w:tblPr>
        <w:tblStyle w:val="TableGrid"/>
        <w:tblW w:w="0" w:type="auto"/>
        <w:tblLook w:val="04A0" w:firstRow="1" w:lastRow="0" w:firstColumn="1" w:lastColumn="0" w:noHBand="0" w:noVBand="1"/>
      </w:tblPr>
      <w:tblGrid>
        <w:gridCol w:w="1540"/>
        <w:gridCol w:w="7476"/>
      </w:tblGrid>
      <w:tr w:rsidR="00643E2B" w:rsidRPr="00904D70" w14:paraId="67F11A36" w14:textId="77777777" w:rsidTr="00F8058A">
        <w:tc>
          <w:tcPr>
            <w:tcW w:w="4508" w:type="dxa"/>
          </w:tcPr>
          <w:p w14:paraId="7D3E477B" w14:textId="77777777" w:rsidR="00904D70" w:rsidRPr="00904D70" w:rsidRDefault="00904D70" w:rsidP="00F8058A">
            <w:pPr>
              <w:rPr>
                <w:sz w:val="24"/>
                <w:szCs w:val="24"/>
              </w:rPr>
            </w:pPr>
            <w:r w:rsidRPr="00904D70">
              <w:rPr>
                <w:sz w:val="24"/>
                <w:szCs w:val="24"/>
              </w:rPr>
              <w:t>Vulnerability Name</w:t>
            </w:r>
          </w:p>
        </w:tc>
        <w:tc>
          <w:tcPr>
            <w:tcW w:w="4508" w:type="dxa"/>
          </w:tcPr>
          <w:p w14:paraId="59493131" w14:textId="68146F0E" w:rsidR="00904D70" w:rsidRPr="00C8440A" w:rsidRDefault="00C8440A" w:rsidP="00F8058A">
            <w:pPr>
              <w:rPr>
                <w:sz w:val="24"/>
                <w:szCs w:val="24"/>
              </w:rPr>
            </w:pPr>
            <w:r w:rsidRPr="00C8440A">
              <w:rPr>
                <w:sz w:val="24"/>
                <w:szCs w:val="24"/>
              </w:rPr>
              <w:t>Unrestricted Resource Consumption</w:t>
            </w:r>
          </w:p>
        </w:tc>
      </w:tr>
      <w:tr w:rsidR="00643E2B" w:rsidRPr="00904D70" w14:paraId="73B19F6B" w14:textId="77777777" w:rsidTr="00F8058A">
        <w:tc>
          <w:tcPr>
            <w:tcW w:w="4508" w:type="dxa"/>
          </w:tcPr>
          <w:p w14:paraId="27877BA9" w14:textId="77777777" w:rsidR="00904D70" w:rsidRPr="00904D70" w:rsidRDefault="00904D70" w:rsidP="00F8058A">
            <w:pPr>
              <w:rPr>
                <w:sz w:val="24"/>
                <w:szCs w:val="24"/>
              </w:rPr>
            </w:pPr>
            <w:r w:rsidRPr="00904D70">
              <w:rPr>
                <w:sz w:val="24"/>
                <w:szCs w:val="24"/>
              </w:rPr>
              <w:t xml:space="preserve">Target URL </w:t>
            </w:r>
          </w:p>
        </w:tc>
        <w:tc>
          <w:tcPr>
            <w:tcW w:w="4508" w:type="dxa"/>
          </w:tcPr>
          <w:p w14:paraId="43645B65" w14:textId="3B9D0BA3" w:rsidR="00904D70" w:rsidRDefault="00643E2B" w:rsidP="00F8058A">
            <w:pPr>
              <w:rPr>
                <w:sz w:val="24"/>
                <w:szCs w:val="24"/>
              </w:rPr>
            </w:pPr>
            <w:hyperlink r:id="rId47" w:history="1">
              <w:r w:rsidRPr="00877029">
                <w:rPr>
                  <w:rStyle w:val="Hyperlink"/>
                  <w:sz w:val="24"/>
                  <w:szCs w:val="24"/>
                </w:rPr>
                <w:t>http://localhost:3000/api/profile/upload</w:t>
              </w:r>
            </w:hyperlink>
          </w:p>
          <w:p w14:paraId="139FC768" w14:textId="75A17FCC" w:rsidR="00643E2B" w:rsidRPr="00904D70" w:rsidRDefault="00643E2B" w:rsidP="00F8058A">
            <w:pPr>
              <w:rPr>
                <w:sz w:val="24"/>
                <w:szCs w:val="24"/>
              </w:rPr>
            </w:pPr>
          </w:p>
        </w:tc>
      </w:tr>
      <w:tr w:rsidR="00643E2B" w:rsidRPr="00904D70" w14:paraId="0A4C3EFA" w14:textId="77777777" w:rsidTr="00F8058A">
        <w:tc>
          <w:tcPr>
            <w:tcW w:w="4508" w:type="dxa"/>
          </w:tcPr>
          <w:p w14:paraId="003DC662" w14:textId="77777777" w:rsidR="00904D70" w:rsidRPr="00904D70" w:rsidRDefault="00904D70" w:rsidP="00F8058A">
            <w:pPr>
              <w:rPr>
                <w:sz w:val="24"/>
                <w:szCs w:val="24"/>
              </w:rPr>
            </w:pPr>
            <w:r w:rsidRPr="00904D70">
              <w:rPr>
                <w:sz w:val="24"/>
                <w:szCs w:val="24"/>
              </w:rPr>
              <w:t xml:space="preserve">Steps To Produce </w:t>
            </w:r>
          </w:p>
        </w:tc>
        <w:tc>
          <w:tcPr>
            <w:tcW w:w="4508" w:type="dxa"/>
          </w:tcPr>
          <w:p w14:paraId="23BE1969" w14:textId="77777777" w:rsidR="00904D70" w:rsidRDefault="000A137F" w:rsidP="000A137F">
            <w:pPr>
              <w:pStyle w:val="ListParagraph"/>
              <w:numPr>
                <w:ilvl w:val="0"/>
                <w:numId w:val="12"/>
              </w:numPr>
              <w:rPr>
                <w:sz w:val="24"/>
                <w:szCs w:val="24"/>
              </w:rPr>
            </w:pPr>
            <w:r>
              <w:rPr>
                <w:sz w:val="24"/>
                <w:szCs w:val="24"/>
              </w:rPr>
              <w:t xml:space="preserve">Create image with large size of data </w:t>
            </w:r>
          </w:p>
          <w:p w14:paraId="0B1B6FFB" w14:textId="3C7476F7" w:rsidR="000A137F" w:rsidRDefault="000A137F" w:rsidP="000A137F">
            <w:pPr>
              <w:pStyle w:val="ListParagraph"/>
              <w:numPr>
                <w:ilvl w:val="0"/>
                <w:numId w:val="12"/>
              </w:numPr>
              <w:rPr>
                <w:sz w:val="24"/>
                <w:szCs w:val="24"/>
              </w:rPr>
            </w:pPr>
            <w:r>
              <w:rPr>
                <w:sz w:val="24"/>
                <w:szCs w:val="24"/>
              </w:rPr>
              <w:t xml:space="preserve">Try to upload using upload functionality </w:t>
            </w:r>
          </w:p>
          <w:p w14:paraId="47475899" w14:textId="2644488E" w:rsidR="00836E78" w:rsidRPr="00836E78" w:rsidRDefault="000A137F" w:rsidP="00836E78">
            <w:pPr>
              <w:pStyle w:val="ListParagraph"/>
              <w:numPr>
                <w:ilvl w:val="0"/>
                <w:numId w:val="12"/>
              </w:numPr>
              <w:rPr>
                <w:sz w:val="24"/>
                <w:szCs w:val="24"/>
              </w:rPr>
            </w:pPr>
            <w:r>
              <w:rPr>
                <w:sz w:val="24"/>
                <w:szCs w:val="24"/>
              </w:rPr>
              <w:t xml:space="preserve">If file is uploaded successfully then we can say it’s </w:t>
            </w:r>
            <w:r w:rsidRPr="00C8440A">
              <w:rPr>
                <w:sz w:val="24"/>
                <w:szCs w:val="24"/>
              </w:rPr>
              <w:t>Unrestricted Resource Consumption</w:t>
            </w:r>
            <w:r>
              <w:rPr>
                <w:sz w:val="24"/>
                <w:szCs w:val="24"/>
              </w:rPr>
              <w:t xml:space="preserve"> Vulnerability</w:t>
            </w:r>
          </w:p>
          <w:p w14:paraId="5CF0507A" w14:textId="3790BF07" w:rsidR="000A137F" w:rsidRPr="000A137F" w:rsidRDefault="000A137F" w:rsidP="000A137F">
            <w:pPr>
              <w:pStyle w:val="ListParagraph"/>
              <w:rPr>
                <w:sz w:val="24"/>
                <w:szCs w:val="24"/>
              </w:rPr>
            </w:pPr>
          </w:p>
        </w:tc>
      </w:tr>
      <w:tr w:rsidR="00643E2B" w:rsidRPr="00904D70" w14:paraId="3D6E3C15" w14:textId="77777777" w:rsidTr="00F8058A">
        <w:tc>
          <w:tcPr>
            <w:tcW w:w="4508" w:type="dxa"/>
          </w:tcPr>
          <w:p w14:paraId="2A18B8D7" w14:textId="77777777" w:rsidR="00904D70" w:rsidRPr="00904D70" w:rsidRDefault="00904D70" w:rsidP="00F8058A">
            <w:pPr>
              <w:rPr>
                <w:sz w:val="24"/>
                <w:szCs w:val="24"/>
              </w:rPr>
            </w:pPr>
            <w:r w:rsidRPr="00904D70">
              <w:rPr>
                <w:sz w:val="24"/>
                <w:szCs w:val="24"/>
              </w:rPr>
              <w:t>Severity</w:t>
            </w:r>
          </w:p>
        </w:tc>
        <w:tc>
          <w:tcPr>
            <w:tcW w:w="4508" w:type="dxa"/>
          </w:tcPr>
          <w:p w14:paraId="1177D68B" w14:textId="50A12F5F" w:rsidR="00904D70" w:rsidRPr="00904D70" w:rsidRDefault="000A137F" w:rsidP="00F8058A">
            <w:pPr>
              <w:rPr>
                <w:sz w:val="24"/>
                <w:szCs w:val="24"/>
              </w:rPr>
            </w:pPr>
            <w:r>
              <w:rPr>
                <w:sz w:val="24"/>
                <w:szCs w:val="24"/>
              </w:rPr>
              <w:t>Critical</w:t>
            </w:r>
          </w:p>
        </w:tc>
      </w:tr>
      <w:tr w:rsidR="00643E2B" w:rsidRPr="00904D70" w14:paraId="54E0C6B3" w14:textId="77777777" w:rsidTr="00F8058A">
        <w:tc>
          <w:tcPr>
            <w:tcW w:w="4508" w:type="dxa"/>
          </w:tcPr>
          <w:p w14:paraId="4903C433" w14:textId="77777777" w:rsidR="00904D70" w:rsidRPr="00904D70" w:rsidRDefault="00904D70" w:rsidP="00F8058A">
            <w:pPr>
              <w:rPr>
                <w:sz w:val="24"/>
                <w:szCs w:val="24"/>
              </w:rPr>
            </w:pPr>
            <w:r w:rsidRPr="00904D70">
              <w:rPr>
                <w:sz w:val="24"/>
                <w:szCs w:val="24"/>
              </w:rPr>
              <w:t xml:space="preserve">CVSS Score </w:t>
            </w:r>
          </w:p>
        </w:tc>
        <w:tc>
          <w:tcPr>
            <w:tcW w:w="4508" w:type="dxa"/>
          </w:tcPr>
          <w:p w14:paraId="308AB8D0" w14:textId="062FC472" w:rsidR="00904D70" w:rsidRPr="00904D70" w:rsidRDefault="000A137F" w:rsidP="00F8058A">
            <w:pPr>
              <w:rPr>
                <w:sz w:val="24"/>
                <w:szCs w:val="24"/>
              </w:rPr>
            </w:pPr>
            <w:r>
              <w:rPr>
                <w:sz w:val="24"/>
                <w:szCs w:val="24"/>
              </w:rPr>
              <w:t>9.8</w:t>
            </w:r>
          </w:p>
        </w:tc>
      </w:tr>
      <w:tr w:rsidR="00643E2B" w:rsidRPr="00904D70" w14:paraId="141C192D" w14:textId="77777777" w:rsidTr="00F8058A">
        <w:tc>
          <w:tcPr>
            <w:tcW w:w="4508" w:type="dxa"/>
          </w:tcPr>
          <w:p w14:paraId="4E339146" w14:textId="77777777" w:rsidR="00904D70" w:rsidRPr="00904D70" w:rsidRDefault="00904D70" w:rsidP="00F8058A">
            <w:pPr>
              <w:rPr>
                <w:sz w:val="24"/>
                <w:szCs w:val="24"/>
              </w:rPr>
            </w:pPr>
            <w:r w:rsidRPr="00904D70">
              <w:rPr>
                <w:sz w:val="24"/>
                <w:szCs w:val="24"/>
              </w:rPr>
              <w:t xml:space="preserve">Attack Vector </w:t>
            </w:r>
          </w:p>
        </w:tc>
        <w:tc>
          <w:tcPr>
            <w:tcW w:w="4508" w:type="dxa"/>
          </w:tcPr>
          <w:p w14:paraId="2B5918E0" w14:textId="1C28982D" w:rsidR="00904D70" w:rsidRPr="00904D70" w:rsidRDefault="000A137F" w:rsidP="00F8058A">
            <w:pPr>
              <w:rPr>
                <w:sz w:val="24"/>
                <w:szCs w:val="24"/>
              </w:rPr>
            </w:pPr>
            <w:r w:rsidRPr="00195329">
              <w:rPr>
                <w:sz w:val="24"/>
                <w:szCs w:val="24"/>
              </w:rPr>
              <w:t>CVSS:3.0/AV:N/AC:L/PR:N/UI:N/S:U/C:H/I:H/A:H</w:t>
            </w:r>
          </w:p>
        </w:tc>
      </w:tr>
      <w:tr w:rsidR="00643E2B" w:rsidRPr="00904D70" w14:paraId="169FE882" w14:textId="77777777" w:rsidTr="00F8058A">
        <w:tc>
          <w:tcPr>
            <w:tcW w:w="4508" w:type="dxa"/>
          </w:tcPr>
          <w:p w14:paraId="14FE97FC" w14:textId="77777777" w:rsidR="00904D70" w:rsidRPr="00904D70" w:rsidRDefault="00904D70" w:rsidP="00F8058A">
            <w:pPr>
              <w:rPr>
                <w:sz w:val="24"/>
                <w:szCs w:val="24"/>
              </w:rPr>
            </w:pPr>
            <w:r w:rsidRPr="00904D70">
              <w:rPr>
                <w:sz w:val="24"/>
                <w:szCs w:val="24"/>
              </w:rPr>
              <w:t>Proof Of Concept</w:t>
            </w:r>
          </w:p>
        </w:tc>
        <w:tc>
          <w:tcPr>
            <w:tcW w:w="4508" w:type="dxa"/>
          </w:tcPr>
          <w:p w14:paraId="6351F53C" w14:textId="4288C5D0" w:rsidR="00904D70" w:rsidRDefault="00643E2B" w:rsidP="00F8058A">
            <w:pPr>
              <w:rPr>
                <w:sz w:val="24"/>
                <w:szCs w:val="24"/>
              </w:rPr>
            </w:pPr>
            <w:r>
              <w:rPr>
                <w:sz w:val="24"/>
                <w:szCs w:val="24"/>
              </w:rPr>
              <w:t xml:space="preserve">STEP 1 – We have upload functionality on </w:t>
            </w:r>
            <w:r w:rsidRPr="00643E2B">
              <w:rPr>
                <w:color w:val="EE0000"/>
                <w:sz w:val="24"/>
                <w:szCs w:val="24"/>
              </w:rPr>
              <w:t xml:space="preserve">/upload </w:t>
            </w:r>
            <w:r>
              <w:rPr>
                <w:sz w:val="24"/>
                <w:szCs w:val="24"/>
              </w:rPr>
              <w:t xml:space="preserve">API endpoint </w:t>
            </w:r>
          </w:p>
          <w:p w14:paraId="36580BD2" w14:textId="77777777" w:rsidR="00643E2B" w:rsidRDefault="00643E2B" w:rsidP="00F8058A">
            <w:pPr>
              <w:rPr>
                <w:sz w:val="24"/>
                <w:szCs w:val="24"/>
              </w:rPr>
            </w:pPr>
          </w:p>
          <w:p w14:paraId="4809A75D" w14:textId="197D05ED" w:rsidR="00643E2B" w:rsidRDefault="00643E2B" w:rsidP="00F8058A">
            <w:pPr>
              <w:rPr>
                <w:sz w:val="24"/>
                <w:szCs w:val="24"/>
              </w:rPr>
            </w:pPr>
            <w:r w:rsidRPr="00643E2B">
              <w:rPr>
                <w:noProof/>
                <w:sz w:val="24"/>
                <w:szCs w:val="24"/>
              </w:rPr>
              <w:drawing>
                <wp:inline distT="0" distB="0" distL="0" distR="0" wp14:anchorId="6EAC3475" wp14:editId="236C7197">
                  <wp:extent cx="4616450" cy="3357245"/>
                  <wp:effectExtent l="0" t="0" r="0" b="0"/>
                  <wp:docPr id="69656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4039" name=""/>
                          <pic:cNvPicPr/>
                        </pic:nvPicPr>
                        <pic:blipFill>
                          <a:blip r:embed="rId48"/>
                          <a:stretch>
                            <a:fillRect/>
                          </a:stretch>
                        </pic:blipFill>
                        <pic:spPr>
                          <a:xfrm>
                            <a:off x="0" y="0"/>
                            <a:ext cx="4616450" cy="3357245"/>
                          </a:xfrm>
                          <a:prstGeom prst="rect">
                            <a:avLst/>
                          </a:prstGeom>
                        </pic:spPr>
                      </pic:pic>
                    </a:graphicData>
                  </a:graphic>
                </wp:inline>
              </w:drawing>
            </w:r>
          </w:p>
          <w:p w14:paraId="32AA1309" w14:textId="77777777" w:rsidR="00643E2B" w:rsidRDefault="00643E2B" w:rsidP="00F8058A">
            <w:pPr>
              <w:rPr>
                <w:sz w:val="24"/>
                <w:szCs w:val="24"/>
              </w:rPr>
            </w:pPr>
          </w:p>
          <w:p w14:paraId="0DEB8667" w14:textId="77777777" w:rsidR="00643E2B" w:rsidRDefault="00643E2B" w:rsidP="00F8058A">
            <w:pPr>
              <w:rPr>
                <w:sz w:val="24"/>
                <w:szCs w:val="24"/>
              </w:rPr>
            </w:pPr>
          </w:p>
          <w:p w14:paraId="55396471" w14:textId="2BDAA62D" w:rsidR="00643E2B" w:rsidRDefault="00643E2B" w:rsidP="00643E2B">
            <w:pPr>
              <w:jc w:val="both"/>
              <w:rPr>
                <w:sz w:val="24"/>
                <w:szCs w:val="24"/>
              </w:rPr>
            </w:pPr>
            <w:r w:rsidRPr="00643E2B">
              <w:rPr>
                <w:sz w:val="24"/>
                <w:szCs w:val="24"/>
              </w:rPr>
              <w:t>API requests consume resources such as CPU/memory, bandwidth, storage, and integrations with other services. Attackers can cause high resource consumption by sending excessive requests, leading to unresponsive APIs or increased business expenses.</w:t>
            </w:r>
          </w:p>
          <w:p w14:paraId="46016396" w14:textId="77777777" w:rsidR="00643E2B" w:rsidRDefault="00643E2B" w:rsidP="00F8058A">
            <w:pPr>
              <w:rPr>
                <w:sz w:val="24"/>
                <w:szCs w:val="24"/>
              </w:rPr>
            </w:pPr>
          </w:p>
          <w:p w14:paraId="0F0AD3C3" w14:textId="77777777" w:rsidR="00643E2B" w:rsidRDefault="00643E2B" w:rsidP="00F8058A">
            <w:pPr>
              <w:rPr>
                <w:sz w:val="24"/>
                <w:szCs w:val="24"/>
              </w:rPr>
            </w:pPr>
          </w:p>
          <w:p w14:paraId="69CC8431" w14:textId="6182C29B" w:rsidR="00643E2B" w:rsidRDefault="00643E2B" w:rsidP="00F8058A">
            <w:pPr>
              <w:rPr>
                <w:sz w:val="24"/>
                <w:szCs w:val="24"/>
              </w:rPr>
            </w:pPr>
            <w:r>
              <w:rPr>
                <w:sz w:val="24"/>
                <w:szCs w:val="24"/>
              </w:rPr>
              <w:t xml:space="preserve">STEP 2 – Let’s Create an Image with huge resource and upload it using functionality </w:t>
            </w:r>
          </w:p>
          <w:p w14:paraId="5D8EAA51" w14:textId="77777777" w:rsidR="00643E2B" w:rsidRDefault="00643E2B" w:rsidP="00F8058A">
            <w:pPr>
              <w:rPr>
                <w:sz w:val="24"/>
                <w:szCs w:val="24"/>
              </w:rPr>
            </w:pPr>
          </w:p>
          <w:p w14:paraId="2CD5ADC4" w14:textId="27637EB4" w:rsidR="00643E2B" w:rsidRDefault="00643E2B" w:rsidP="00F8058A">
            <w:pPr>
              <w:rPr>
                <w:sz w:val="24"/>
                <w:szCs w:val="24"/>
              </w:rPr>
            </w:pPr>
            <w:r w:rsidRPr="00643E2B">
              <w:rPr>
                <w:noProof/>
                <w:sz w:val="24"/>
                <w:szCs w:val="24"/>
              </w:rPr>
              <w:lastRenderedPageBreak/>
              <w:drawing>
                <wp:inline distT="0" distB="0" distL="0" distR="0" wp14:anchorId="2F008573" wp14:editId="0CBADB46">
                  <wp:extent cx="4629150" cy="1353820"/>
                  <wp:effectExtent l="0" t="0" r="0" b="0"/>
                  <wp:docPr id="68822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24461" name=""/>
                          <pic:cNvPicPr/>
                        </pic:nvPicPr>
                        <pic:blipFill>
                          <a:blip r:embed="rId49"/>
                          <a:stretch>
                            <a:fillRect/>
                          </a:stretch>
                        </pic:blipFill>
                        <pic:spPr>
                          <a:xfrm>
                            <a:off x="0" y="0"/>
                            <a:ext cx="4629150" cy="1353820"/>
                          </a:xfrm>
                          <a:prstGeom prst="rect">
                            <a:avLst/>
                          </a:prstGeom>
                        </pic:spPr>
                      </pic:pic>
                    </a:graphicData>
                  </a:graphic>
                </wp:inline>
              </w:drawing>
            </w:r>
          </w:p>
          <w:p w14:paraId="3E42F4DF" w14:textId="77777777" w:rsidR="00643E2B" w:rsidRDefault="00643E2B" w:rsidP="00F8058A">
            <w:pPr>
              <w:rPr>
                <w:sz w:val="24"/>
                <w:szCs w:val="24"/>
              </w:rPr>
            </w:pPr>
          </w:p>
          <w:p w14:paraId="35E68393" w14:textId="7D04C1F0" w:rsidR="00643E2B" w:rsidRDefault="00643E2B" w:rsidP="00F8058A">
            <w:pPr>
              <w:rPr>
                <w:sz w:val="24"/>
                <w:szCs w:val="24"/>
              </w:rPr>
            </w:pPr>
            <w:r>
              <w:rPr>
                <w:sz w:val="24"/>
                <w:szCs w:val="24"/>
              </w:rPr>
              <w:t xml:space="preserve">We created One file now let’s Increase its size using dd command </w:t>
            </w:r>
          </w:p>
          <w:p w14:paraId="6CD05A97" w14:textId="77777777" w:rsidR="00643E2B" w:rsidRDefault="00643E2B" w:rsidP="00F8058A">
            <w:pPr>
              <w:rPr>
                <w:sz w:val="24"/>
                <w:szCs w:val="24"/>
              </w:rPr>
            </w:pPr>
          </w:p>
          <w:p w14:paraId="26517668" w14:textId="03302F96" w:rsidR="00643E2B" w:rsidRDefault="00643E2B" w:rsidP="00F8058A">
            <w:pPr>
              <w:rPr>
                <w:sz w:val="24"/>
                <w:szCs w:val="24"/>
              </w:rPr>
            </w:pPr>
            <w:r w:rsidRPr="00643E2B">
              <w:rPr>
                <w:noProof/>
                <w:sz w:val="24"/>
                <w:szCs w:val="24"/>
              </w:rPr>
              <w:drawing>
                <wp:inline distT="0" distB="0" distL="0" distR="0" wp14:anchorId="6A9E507A" wp14:editId="249CB12B">
                  <wp:extent cx="4629150" cy="2216150"/>
                  <wp:effectExtent l="0" t="0" r="0" b="0"/>
                  <wp:docPr id="92956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7902" name=""/>
                          <pic:cNvPicPr/>
                        </pic:nvPicPr>
                        <pic:blipFill>
                          <a:blip r:embed="rId50"/>
                          <a:stretch>
                            <a:fillRect/>
                          </a:stretch>
                        </pic:blipFill>
                        <pic:spPr>
                          <a:xfrm>
                            <a:off x="0" y="0"/>
                            <a:ext cx="4629150" cy="2216150"/>
                          </a:xfrm>
                          <a:prstGeom prst="rect">
                            <a:avLst/>
                          </a:prstGeom>
                        </pic:spPr>
                      </pic:pic>
                    </a:graphicData>
                  </a:graphic>
                </wp:inline>
              </w:drawing>
            </w:r>
          </w:p>
          <w:p w14:paraId="48E2F077" w14:textId="77777777" w:rsidR="00643E2B" w:rsidRDefault="00643E2B" w:rsidP="00F8058A">
            <w:pPr>
              <w:rPr>
                <w:sz w:val="24"/>
                <w:szCs w:val="24"/>
              </w:rPr>
            </w:pPr>
          </w:p>
          <w:p w14:paraId="57C17064" w14:textId="67BFF161" w:rsidR="00643E2B" w:rsidRDefault="00643E2B" w:rsidP="00F8058A">
            <w:pPr>
              <w:rPr>
                <w:sz w:val="24"/>
                <w:szCs w:val="24"/>
              </w:rPr>
            </w:pPr>
            <w:r>
              <w:rPr>
                <w:sz w:val="24"/>
                <w:szCs w:val="24"/>
              </w:rPr>
              <w:t xml:space="preserve">Let’s try to share file on windows and try to upload on endpoint </w:t>
            </w:r>
          </w:p>
          <w:p w14:paraId="428D9998" w14:textId="77777777" w:rsidR="00643E2B" w:rsidRDefault="00643E2B" w:rsidP="00F8058A">
            <w:pPr>
              <w:rPr>
                <w:sz w:val="24"/>
                <w:szCs w:val="24"/>
              </w:rPr>
            </w:pPr>
          </w:p>
          <w:p w14:paraId="1BD782F6" w14:textId="676F3DBB" w:rsidR="00A34FC5" w:rsidRDefault="00A34FC5" w:rsidP="00F8058A">
            <w:pPr>
              <w:rPr>
                <w:sz w:val="24"/>
                <w:szCs w:val="24"/>
              </w:rPr>
            </w:pPr>
            <w:r w:rsidRPr="00A34FC5">
              <w:rPr>
                <w:noProof/>
                <w:sz w:val="24"/>
                <w:szCs w:val="24"/>
              </w:rPr>
              <w:drawing>
                <wp:inline distT="0" distB="0" distL="0" distR="0" wp14:anchorId="31A0259F" wp14:editId="06E8A8A4">
                  <wp:extent cx="4629150" cy="3353435"/>
                  <wp:effectExtent l="0" t="0" r="0" b="0"/>
                  <wp:docPr id="3900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3451" name=""/>
                          <pic:cNvPicPr/>
                        </pic:nvPicPr>
                        <pic:blipFill>
                          <a:blip r:embed="rId51"/>
                          <a:stretch>
                            <a:fillRect/>
                          </a:stretch>
                        </pic:blipFill>
                        <pic:spPr>
                          <a:xfrm>
                            <a:off x="0" y="0"/>
                            <a:ext cx="4629150" cy="3353435"/>
                          </a:xfrm>
                          <a:prstGeom prst="rect">
                            <a:avLst/>
                          </a:prstGeom>
                        </pic:spPr>
                      </pic:pic>
                    </a:graphicData>
                  </a:graphic>
                </wp:inline>
              </w:drawing>
            </w:r>
          </w:p>
          <w:p w14:paraId="4E1EB588" w14:textId="77777777" w:rsidR="00A34FC5" w:rsidRDefault="00A34FC5" w:rsidP="00F8058A">
            <w:pPr>
              <w:rPr>
                <w:sz w:val="24"/>
                <w:szCs w:val="24"/>
              </w:rPr>
            </w:pPr>
          </w:p>
          <w:p w14:paraId="73541B49" w14:textId="51E73F9D" w:rsidR="00A34FC5" w:rsidRDefault="001B622E" w:rsidP="00F8058A">
            <w:pPr>
              <w:rPr>
                <w:sz w:val="24"/>
                <w:szCs w:val="24"/>
              </w:rPr>
            </w:pPr>
            <w:r>
              <w:rPr>
                <w:sz w:val="24"/>
                <w:szCs w:val="24"/>
              </w:rPr>
              <w:t>Try to upload file bigfile.jpeg</w:t>
            </w:r>
          </w:p>
          <w:p w14:paraId="205B020A" w14:textId="77777777" w:rsidR="001B622E" w:rsidRDefault="001B622E" w:rsidP="00F8058A">
            <w:pPr>
              <w:rPr>
                <w:sz w:val="24"/>
                <w:szCs w:val="24"/>
              </w:rPr>
            </w:pPr>
          </w:p>
          <w:p w14:paraId="7EAA803D" w14:textId="77777777" w:rsidR="001B622E" w:rsidRDefault="001B622E" w:rsidP="00F8058A">
            <w:pPr>
              <w:rPr>
                <w:sz w:val="24"/>
                <w:szCs w:val="24"/>
              </w:rPr>
            </w:pPr>
          </w:p>
          <w:p w14:paraId="11F2FD7B" w14:textId="77777777" w:rsidR="001B622E" w:rsidRDefault="001B622E" w:rsidP="00F8058A">
            <w:pPr>
              <w:rPr>
                <w:sz w:val="24"/>
                <w:szCs w:val="24"/>
              </w:rPr>
            </w:pPr>
          </w:p>
          <w:p w14:paraId="5519A8E4" w14:textId="7DEADC40" w:rsidR="001B622E" w:rsidRDefault="001B622E" w:rsidP="00F8058A">
            <w:pPr>
              <w:rPr>
                <w:sz w:val="24"/>
                <w:szCs w:val="24"/>
              </w:rPr>
            </w:pPr>
            <w:r w:rsidRPr="001B622E">
              <w:rPr>
                <w:noProof/>
                <w:sz w:val="24"/>
                <w:szCs w:val="24"/>
              </w:rPr>
              <w:drawing>
                <wp:inline distT="0" distB="0" distL="0" distR="0" wp14:anchorId="36108C5F" wp14:editId="13160427">
                  <wp:extent cx="4635500" cy="2691130"/>
                  <wp:effectExtent l="0" t="0" r="0" b="0"/>
                  <wp:docPr id="1770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518" name=""/>
                          <pic:cNvPicPr/>
                        </pic:nvPicPr>
                        <pic:blipFill>
                          <a:blip r:embed="rId52"/>
                          <a:stretch>
                            <a:fillRect/>
                          </a:stretch>
                        </pic:blipFill>
                        <pic:spPr>
                          <a:xfrm>
                            <a:off x="0" y="0"/>
                            <a:ext cx="4635500" cy="2691130"/>
                          </a:xfrm>
                          <a:prstGeom prst="rect">
                            <a:avLst/>
                          </a:prstGeom>
                        </pic:spPr>
                      </pic:pic>
                    </a:graphicData>
                  </a:graphic>
                </wp:inline>
              </w:drawing>
            </w:r>
          </w:p>
          <w:p w14:paraId="7EAD7F05" w14:textId="77777777" w:rsidR="00643E2B" w:rsidRDefault="00643E2B" w:rsidP="00F8058A">
            <w:pPr>
              <w:rPr>
                <w:sz w:val="24"/>
                <w:szCs w:val="24"/>
              </w:rPr>
            </w:pPr>
          </w:p>
          <w:p w14:paraId="35199753" w14:textId="55C3D39D" w:rsidR="00643E2B" w:rsidRDefault="001B622E" w:rsidP="00F8058A">
            <w:pPr>
              <w:rPr>
                <w:sz w:val="24"/>
                <w:szCs w:val="24"/>
              </w:rPr>
            </w:pPr>
            <w:r>
              <w:rPr>
                <w:sz w:val="24"/>
                <w:szCs w:val="24"/>
              </w:rPr>
              <w:t xml:space="preserve">Here we uploaded file successfully and got the flag </w:t>
            </w:r>
          </w:p>
          <w:p w14:paraId="35B3DC76" w14:textId="77777777" w:rsidR="001B622E" w:rsidRDefault="001B622E" w:rsidP="00F8058A">
            <w:pPr>
              <w:rPr>
                <w:sz w:val="24"/>
                <w:szCs w:val="24"/>
              </w:rPr>
            </w:pPr>
          </w:p>
          <w:p w14:paraId="1EE5393B" w14:textId="3F0F3576" w:rsidR="00643E2B" w:rsidRDefault="001B622E" w:rsidP="00F8058A">
            <w:pPr>
              <w:rPr>
                <w:sz w:val="24"/>
                <w:szCs w:val="24"/>
              </w:rPr>
            </w:pPr>
            <w:r w:rsidRPr="001B622E">
              <w:rPr>
                <w:noProof/>
                <w:sz w:val="24"/>
                <w:szCs w:val="24"/>
              </w:rPr>
              <w:drawing>
                <wp:inline distT="0" distB="0" distL="0" distR="0" wp14:anchorId="55E7B0DA" wp14:editId="39F31241">
                  <wp:extent cx="4635500" cy="2649220"/>
                  <wp:effectExtent l="0" t="0" r="0" b="0"/>
                  <wp:docPr id="16181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311" name=""/>
                          <pic:cNvPicPr/>
                        </pic:nvPicPr>
                        <pic:blipFill>
                          <a:blip r:embed="rId53"/>
                          <a:stretch>
                            <a:fillRect/>
                          </a:stretch>
                        </pic:blipFill>
                        <pic:spPr>
                          <a:xfrm>
                            <a:off x="0" y="0"/>
                            <a:ext cx="4635500" cy="2649220"/>
                          </a:xfrm>
                          <a:prstGeom prst="rect">
                            <a:avLst/>
                          </a:prstGeom>
                        </pic:spPr>
                      </pic:pic>
                    </a:graphicData>
                  </a:graphic>
                </wp:inline>
              </w:drawing>
            </w:r>
          </w:p>
          <w:p w14:paraId="061960B6" w14:textId="7DB5CF1D" w:rsidR="00643E2B" w:rsidRPr="00904D70" w:rsidRDefault="00643E2B" w:rsidP="00F8058A">
            <w:pPr>
              <w:rPr>
                <w:sz w:val="24"/>
                <w:szCs w:val="24"/>
              </w:rPr>
            </w:pPr>
          </w:p>
        </w:tc>
      </w:tr>
      <w:tr w:rsidR="00643E2B" w:rsidRPr="00904D70" w14:paraId="31E593EC" w14:textId="77777777" w:rsidTr="00F8058A">
        <w:tc>
          <w:tcPr>
            <w:tcW w:w="4508" w:type="dxa"/>
          </w:tcPr>
          <w:p w14:paraId="0FA77428" w14:textId="77777777" w:rsidR="00904D70" w:rsidRPr="00904D70" w:rsidRDefault="00904D70" w:rsidP="00F8058A">
            <w:pPr>
              <w:rPr>
                <w:sz w:val="24"/>
                <w:szCs w:val="24"/>
              </w:rPr>
            </w:pPr>
            <w:r w:rsidRPr="00904D70">
              <w:rPr>
                <w:sz w:val="24"/>
                <w:szCs w:val="24"/>
              </w:rPr>
              <w:lastRenderedPageBreak/>
              <w:t>Impact</w:t>
            </w:r>
          </w:p>
        </w:tc>
        <w:tc>
          <w:tcPr>
            <w:tcW w:w="4508" w:type="dxa"/>
          </w:tcPr>
          <w:p w14:paraId="261FED76" w14:textId="6C071BDD" w:rsidR="00904D70" w:rsidRPr="00904D70" w:rsidRDefault="00C8440A" w:rsidP="00F8058A">
            <w:pPr>
              <w:rPr>
                <w:sz w:val="24"/>
                <w:szCs w:val="24"/>
              </w:rPr>
            </w:pPr>
            <w:r w:rsidRPr="00C8440A">
              <w:rPr>
                <w:sz w:val="24"/>
                <w:szCs w:val="24"/>
              </w:rPr>
              <w:t>Exploitation can lead to DoS due to resource starvation, but it can also lead to operational costs increase such as those related to the infrastructure due to higher CPU demand, increasing cloud storage needs, etc.</w:t>
            </w:r>
          </w:p>
        </w:tc>
      </w:tr>
      <w:tr w:rsidR="00643E2B" w:rsidRPr="00904D70" w14:paraId="1B5426D4" w14:textId="77777777" w:rsidTr="00F8058A">
        <w:tc>
          <w:tcPr>
            <w:tcW w:w="4508" w:type="dxa"/>
          </w:tcPr>
          <w:p w14:paraId="4F688639" w14:textId="77777777" w:rsidR="00904D70" w:rsidRPr="00904D70" w:rsidRDefault="00904D70" w:rsidP="00F8058A">
            <w:pPr>
              <w:rPr>
                <w:sz w:val="24"/>
                <w:szCs w:val="24"/>
              </w:rPr>
            </w:pPr>
            <w:r w:rsidRPr="00904D70">
              <w:rPr>
                <w:sz w:val="24"/>
                <w:szCs w:val="24"/>
              </w:rPr>
              <w:t>Remediations</w:t>
            </w:r>
          </w:p>
        </w:tc>
        <w:tc>
          <w:tcPr>
            <w:tcW w:w="4508" w:type="dxa"/>
          </w:tcPr>
          <w:p w14:paraId="26887FBC" w14:textId="77777777" w:rsidR="00C8440A" w:rsidRPr="00C8440A" w:rsidRDefault="00C8440A" w:rsidP="00C8440A">
            <w:pPr>
              <w:numPr>
                <w:ilvl w:val="0"/>
                <w:numId w:val="9"/>
              </w:numPr>
              <w:rPr>
                <w:sz w:val="24"/>
                <w:szCs w:val="24"/>
              </w:rPr>
            </w:pPr>
            <w:r w:rsidRPr="00C8440A">
              <w:rPr>
                <w:sz w:val="24"/>
                <w:szCs w:val="24"/>
              </w:rPr>
              <w:t>Use a solution that makes it easy to limit </w:t>
            </w:r>
            <w:hyperlink r:id="rId54" w:anchor="memory" w:history="1">
              <w:r w:rsidRPr="00C8440A">
                <w:rPr>
                  <w:rStyle w:val="Hyperlink"/>
                  <w:sz w:val="24"/>
                  <w:szCs w:val="24"/>
                </w:rPr>
                <w:t>memory</w:t>
              </w:r>
            </w:hyperlink>
            <w:r w:rsidRPr="00C8440A">
              <w:rPr>
                <w:sz w:val="24"/>
                <w:szCs w:val="24"/>
              </w:rPr>
              <w:t>, </w:t>
            </w:r>
            <w:hyperlink r:id="rId55" w:anchor="cpu" w:history="1">
              <w:r w:rsidRPr="00C8440A">
                <w:rPr>
                  <w:rStyle w:val="Hyperlink"/>
                  <w:sz w:val="24"/>
                  <w:szCs w:val="24"/>
                </w:rPr>
                <w:t>CPU</w:t>
              </w:r>
            </w:hyperlink>
            <w:r w:rsidRPr="00C8440A">
              <w:rPr>
                <w:sz w:val="24"/>
                <w:szCs w:val="24"/>
              </w:rPr>
              <w:t>, </w:t>
            </w:r>
            <w:hyperlink r:id="rId56" w:anchor="restart" w:history="1">
              <w:r w:rsidRPr="00C8440A">
                <w:rPr>
                  <w:rStyle w:val="Hyperlink"/>
                  <w:sz w:val="24"/>
                  <w:szCs w:val="24"/>
                </w:rPr>
                <w:t>number of restarts</w:t>
              </w:r>
            </w:hyperlink>
            <w:r w:rsidRPr="00C8440A">
              <w:rPr>
                <w:sz w:val="24"/>
                <w:szCs w:val="24"/>
              </w:rPr>
              <w:t>, </w:t>
            </w:r>
            <w:hyperlink r:id="rId57" w:anchor="ulimit" w:history="1">
              <w:r w:rsidRPr="00C8440A">
                <w:rPr>
                  <w:rStyle w:val="Hyperlink"/>
                  <w:sz w:val="24"/>
                  <w:szCs w:val="24"/>
                </w:rPr>
                <w:t>file descriptors, and processes</w:t>
              </w:r>
            </w:hyperlink>
            <w:r w:rsidRPr="00C8440A">
              <w:rPr>
                <w:sz w:val="24"/>
                <w:szCs w:val="24"/>
              </w:rPr>
              <w:t> such as Containers / Serverless code (e.g. Lambdas).</w:t>
            </w:r>
          </w:p>
          <w:p w14:paraId="5D991C06" w14:textId="77777777" w:rsidR="00C8440A" w:rsidRPr="00C8440A" w:rsidRDefault="00C8440A" w:rsidP="00C8440A">
            <w:pPr>
              <w:numPr>
                <w:ilvl w:val="0"/>
                <w:numId w:val="9"/>
              </w:numPr>
              <w:rPr>
                <w:sz w:val="24"/>
                <w:szCs w:val="24"/>
              </w:rPr>
            </w:pPr>
            <w:r w:rsidRPr="00C8440A">
              <w:rPr>
                <w:sz w:val="24"/>
                <w:szCs w:val="24"/>
              </w:rPr>
              <w:t>Define and enforce a maximum size of data on all incoming parameters and payloads, such as maximum length for strings, maximum number of elements in arrays, and maximum upload file size (regardless of whether it is stored locally or in cloud storage).</w:t>
            </w:r>
          </w:p>
          <w:p w14:paraId="55D4EC05" w14:textId="77777777" w:rsidR="00C8440A" w:rsidRPr="00C8440A" w:rsidRDefault="00C8440A" w:rsidP="00C8440A">
            <w:pPr>
              <w:numPr>
                <w:ilvl w:val="0"/>
                <w:numId w:val="9"/>
              </w:numPr>
              <w:rPr>
                <w:sz w:val="24"/>
                <w:szCs w:val="24"/>
              </w:rPr>
            </w:pPr>
            <w:r w:rsidRPr="00C8440A">
              <w:rPr>
                <w:sz w:val="24"/>
                <w:szCs w:val="24"/>
              </w:rPr>
              <w:t>Implement a limit on how often a client can interact with the API within a defined timeframe (rate limiting).</w:t>
            </w:r>
          </w:p>
          <w:p w14:paraId="646F4D7D" w14:textId="4766C092" w:rsidR="00C8440A" w:rsidRPr="00C8440A" w:rsidRDefault="00C8440A" w:rsidP="00C8440A">
            <w:pPr>
              <w:numPr>
                <w:ilvl w:val="0"/>
                <w:numId w:val="9"/>
              </w:numPr>
              <w:rPr>
                <w:sz w:val="24"/>
                <w:szCs w:val="24"/>
              </w:rPr>
            </w:pPr>
            <w:r w:rsidRPr="00C8440A">
              <w:rPr>
                <w:sz w:val="24"/>
                <w:szCs w:val="24"/>
              </w:rPr>
              <w:lastRenderedPageBreak/>
              <w:t xml:space="preserve">Rate limiting should be </w:t>
            </w:r>
            <w:r w:rsidR="005E42A4" w:rsidRPr="00C8440A">
              <w:rPr>
                <w:sz w:val="24"/>
                <w:szCs w:val="24"/>
              </w:rPr>
              <w:t>fine-tuned</w:t>
            </w:r>
            <w:r w:rsidRPr="00C8440A">
              <w:rPr>
                <w:sz w:val="24"/>
                <w:szCs w:val="24"/>
              </w:rPr>
              <w:t xml:space="preserve"> based on the business needs. Some API Endpoints might require stricter policies.</w:t>
            </w:r>
          </w:p>
          <w:p w14:paraId="1CFC8DCD" w14:textId="77777777" w:rsidR="00C8440A" w:rsidRPr="00C8440A" w:rsidRDefault="00C8440A" w:rsidP="00C8440A">
            <w:pPr>
              <w:numPr>
                <w:ilvl w:val="0"/>
                <w:numId w:val="9"/>
              </w:numPr>
              <w:rPr>
                <w:sz w:val="24"/>
                <w:szCs w:val="24"/>
              </w:rPr>
            </w:pPr>
            <w:r w:rsidRPr="00C8440A">
              <w:rPr>
                <w:sz w:val="24"/>
                <w:szCs w:val="24"/>
              </w:rPr>
              <w:t>Limit/throttle how many times or how often a single API client/user can execute a single operation (e.g. validate an OTP, or request password recovery without visiting the one-time URL).</w:t>
            </w:r>
          </w:p>
          <w:p w14:paraId="1FD8BFB3" w14:textId="77777777" w:rsidR="00C8440A" w:rsidRPr="00C8440A" w:rsidRDefault="00C8440A" w:rsidP="00C8440A">
            <w:pPr>
              <w:numPr>
                <w:ilvl w:val="0"/>
                <w:numId w:val="9"/>
              </w:numPr>
              <w:rPr>
                <w:sz w:val="24"/>
                <w:szCs w:val="24"/>
              </w:rPr>
            </w:pPr>
            <w:r w:rsidRPr="00C8440A">
              <w:rPr>
                <w:sz w:val="24"/>
                <w:szCs w:val="24"/>
              </w:rPr>
              <w:t>Add proper server-side validation for query string and request body parameters, specifically the one that controls the number of records to be returned in the response.</w:t>
            </w:r>
          </w:p>
          <w:p w14:paraId="593F01C7" w14:textId="77777777" w:rsidR="00C8440A" w:rsidRPr="00C8440A" w:rsidRDefault="00C8440A" w:rsidP="00C8440A">
            <w:pPr>
              <w:numPr>
                <w:ilvl w:val="0"/>
                <w:numId w:val="9"/>
              </w:numPr>
              <w:rPr>
                <w:sz w:val="24"/>
                <w:szCs w:val="24"/>
              </w:rPr>
            </w:pPr>
            <w:r w:rsidRPr="00C8440A">
              <w:rPr>
                <w:sz w:val="24"/>
                <w:szCs w:val="24"/>
              </w:rPr>
              <w:t>Configure spending limits for all service providers/API integrations. When setting spending limits is not possible, billing alerts should be configured instead.</w:t>
            </w:r>
          </w:p>
          <w:p w14:paraId="77F2091A" w14:textId="77777777" w:rsidR="00904D70" w:rsidRPr="00904D70" w:rsidRDefault="00904D70" w:rsidP="00F8058A">
            <w:pPr>
              <w:rPr>
                <w:sz w:val="24"/>
                <w:szCs w:val="24"/>
              </w:rPr>
            </w:pPr>
          </w:p>
        </w:tc>
      </w:tr>
      <w:tr w:rsidR="00643E2B" w:rsidRPr="00904D70" w14:paraId="66C1C680" w14:textId="77777777" w:rsidTr="00F8058A">
        <w:tc>
          <w:tcPr>
            <w:tcW w:w="4508" w:type="dxa"/>
          </w:tcPr>
          <w:p w14:paraId="06625A93" w14:textId="77777777" w:rsidR="00904D70" w:rsidRPr="00904D70" w:rsidRDefault="00904D70" w:rsidP="00F8058A">
            <w:pPr>
              <w:rPr>
                <w:sz w:val="24"/>
                <w:szCs w:val="24"/>
              </w:rPr>
            </w:pPr>
            <w:r w:rsidRPr="00904D70">
              <w:rPr>
                <w:sz w:val="24"/>
                <w:szCs w:val="24"/>
              </w:rPr>
              <w:lastRenderedPageBreak/>
              <w:t>Reference</w:t>
            </w:r>
          </w:p>
        </w:tc>
        <w:tc>
          <w:tcPr>
            <w:tcW w:w="4508" w:type="dxa"/>
          </w:tcPr>
          <w:p w14:paraId="584A2483" w14:textId="41DFD9DF" w:rsidR="00904D70" w:rsidRDefault="000953BA" w:rsidP="00F8058A">
            <w:pPr>
              <w:rPr>
                <w:sz w:val="24"/>
                <w:szCs w:val="24"/>
              </w:rPr>
            </w:pPr>
            <w:hyperlink r:id="rId58" w:history="1">
              <w:r w:rsidRPr="002402D2">
                <w:rPr>
                  <w:rStyle w:val="Hyperlink"/>
                  <w:sz w:val="24"/>
                  <w:szCs w:val="24"/>
                </w:rPr>
                <w:t>https://owasp.org/API-Security/editions/2023/en/0xa4-unrestricted-resource-consumption/</w:t>
              </w:r>
            </w:hyperlink>
          </w:p>
          <w:p w14:paraId="06397ECA" w14:textId="1CC17A5D" w:rsidR="000953BA" w:rsidRPr="00904D70" w:rsidRDefault="000953BA" w:rsidP="00F8058A">
            <w:pPr>
              <w:rPr>
                <w:sz w:val="24"/>
                <w:szCs w:val="24"/>
              </w:rPr>
            </w:pPr>
          </w:p>
        </w:tc>
      </w:tr>
    </w:tbl>
    <w:p w14:paraId="32E90267" w14:textId="77777777" w:rsidR="00904D70" w:rsidRDefault="00904D70" w:rsidP="00904D70"/>
    <w:p w14:paraId="080390C0" w14:textId="77777777" w:rsidR="00904D70" w:rsidRDefault="00904D70"/>
    <w:p w14:paraId="3B4CA41F" w14:textId="77777777" w:rsidR="00904D70" w:rsidRDefault="00904D70" w:rsidP="00904D70"/>
    <w:tbl>
      <w:tblPr>
        <w:tblStyle w:val="TableGrid"/>
        <w:tblW w:w="0" w:type="auto"/>
        <w:tblLook w:val="04A0" w:firstRow="1" w:lastRow="0" w:firstColumn="1" w:lastColumn="0" w:noHBand="0" w:noVBand="1"/>
      </w:tblPr>
      <w:tblGrid>
        <w:gridCol w:w="1540"/>
        <w:gridCol w:w="7476"/>
      </w:tblGrid>
      <w:tr w:rsidR="00904D70" w:rsidRPr="00904D70" w14:paraId="2A8895A3" w14:textId="77777777" w:rsidTr="00F8058A">
        <w:tc>
          <w:tcPr>
            <w:tcW w:w="4508" w:type="dxa"/>
          </w:tcPr>
          <w:p w14:paraId="0640FC40" w14:textId="77777777" w:rsidR="00904D70" w:rsidRPr="00904D70" w:rsidRDefault="00904D70" w:rsidP="00F8058A">
            <w:pPr>
              <w:rPr>
                <w:sz w:val="24"/>
                <w:szCs w:val="24"/>
              </w:rPr>
            </w:pPr>
            <w:r w:rsidRPr="00904D70">
              <w:rPr>
                <w:sz w:val="24"/>
                <w:szCs w:val="24"/>
              </w:rPr>
              <w:t>Vulnerability Name</w:t>
            </w:r>
          </w:p>
        </w:tc>
        <w:tc>
          <w:tcPr>
            <w:tcW w:w="4508" w:type="dxa"/>
          </w:tcPr>
          <w:p w14:paraId="0619E591" w14:textId="46081F7D" w:rsidR="00904D70" w:rsidRPr="0046074F" w:rsidRDefault="0046074F" w:rsidP="00F8058A">
            <w:pPr>
              <w:rPr>
                <w:sz w:val="24"/>
                <w:szCs w:val="24"/>
              </w:rPr>
            </w:pPr>
            <w:r w:rsidRPr="0046074F">
              <w:rPr>
                <w:sz w:val="24"/>
                <w:szCs w:val="24"/>
              </w:rPr>
              <w:t>Broken Function Level Authorization</w:t>
            </w:r>
          </w:p>
        </w:tc>
      </w:tr>
      <w:tr w:rsidR="00904D70" w:rsidRPr="00904D70" w14:paraId="4578059C" w14:textId="77777777" w:rsidTr="00F8058A">
        <w:tc>
          <w:tcPr>
            <w:tcW w:w="4508" w:type="dxa"/>
          </w:tcPr>
          <w:p w14:paraId="54E15D43" w14:textId="77777777" w:rsidR="00904D70" w:rsidRPr="00904D70" w:rsidRDefault="00904D70" w:rsidP="00F8058A">
            <w:pPr>
              <w:rPr>
                <w:sz w:val="24"/>
                <w:szCs w:val="24"/>
              </w:rPr>
            </w:pPr>
            <w:r w:rsidRPr="00904D70">
              <w:rPr>
                <w:sz w:val="24"/>
                <w:szCs w:val="24"/>
              </w:rPr>
              <w:t xml:space="preserve">Target URL </w:t>
            </w:r>
          </w:p>
        </w:tc>
        <w:tc>
          <w:tcPr>
            <w:tcW w:w="4508" w:type="dxa"/>
          </w:tcPr>
          <w:p w14:paraId="75D4E024" w14:textId="4C6522BF" w:rsidR="00904D70" w:rsidRDefault="005C47E1" w:rsidP="00F8058A">
            <w:pPr>
              <w:rPr>
                <w:sz w:val="24"/>
                <w:szCs w:val="24"/>
              </w:rPr>
            </w:pPr>
            <w:hyperlink r:id="rId59" w:history="1">
              <w:r w:rsidRPr="00877029">
                <w:rPr>
                  <w:rStyle w:val="Hyperlink"/>
                  <w:sz w:val="24"/>
                  <w:szCs w:val="24"/>
                </w:rPr>
                <w:t>http://localhost:3000/api/user/user</w:t>
              </w:r>
            </w:hyperlink>
          </w:p>
          <w:p w14:paraId="64C3C561" w14:textId="58315545" w:rsidR="005C47E1" w:rsidRPr="00904D70" w:rsidRDefault="005C47E1" w:rsidP="00F8058A">
            <w:pPr>
              <w:rPr>
                <w:sz w:val="24"/>
                <w:szCs w:val="24"/>
              </w:rPr>
            </w:pPr>
          </w:p>
        </w:tc>
      </w:tr>
      <w:tr w:rsidR="00904D70" w:rsidRPr="00904D70" w14:paraId="0871EF71" w14:textId="77777777" w:rsidTr="00F8058A">
        <w:tc>
          <w:tcPr>
            <w:tcW w:w="4508" w:type="dxa"/>
          </w:tcPr>
          <w:p w14:paraId="287C16AD" w14:textId="77777777" w:rsidR="00904D70" w:rsidRPr="00904D70" w:rsidRDefault="00904D70" w:rsidP="00F8058A">
            <w:pPr>
              <w:rPr>
                <w:sz w:val="24"/>
                <w:szCs w:val="24"/>
              </w:rPr>
            </w:pPr>
            <w:r w:rsidRPr="00904D70">
              <w:rPr>
                <w:sz w:val="24"/>
                <w:szCs w:val="24"/>
              </w:rPr>
              <w:t xml:space="preserve">Steps To Produce </w:t>
            </w:r>
          </w:p>
        </w:tc>
        <w:tc>
          <w:tcPr>
            <w:tcW w:w="4508" w:type="dxa"/>
          </w:tcPr>
          <w:p w14:paraId="15891A70" w14:textId="77777777" w:rsidR="00904D70" w:rsidRDefault="000A137F" w:rsidP="000A137F">
            <w:pPr>
              <w:pStyle w:val="ListParagraph"/>
              <w:numPr>
                <w:ilvl w:val="0"/>
                <w:numId w:val="11"/>
              </w:numPr>
              <w:rPr>
                <w:sz w:val="24"/>
                <w:szCs w:val="24"/>
              </w:rPr>
            </w:pPr>
            <w:r>
              <w:rPr>
                <w:sz w:val="24"/>
                <w:szCs w:val="24"/>
              </w:rPr>
              <w:t xml:space="preserve">Try to fetch other details by changing username at end </w:t>
            </w:r>
          </w:p>
          <w:p w14:paraId="110FAA40" w14:textId="08B82392" w:rsidR="000A137F" w:rsidRDefault="000A137F" w:rsidP="000A137F">
            <w:pPr>
              <w:pStyle w:val="ListParagraph"/>
              <w:numPr>
                <w:ilvl w:val="0"/>
                <w:numId w:val="11"/>
              </w:numPr>
              <w:rPr>
                <w:sz w:val="24"/>
                <w:szCs w:val="24"/>
              </w:rPr>
            </w:pPr>
            <w:r>
              <w:rPr>
                <w:sz w:val="24"/>
                <w:szCs w:val="24"/>
              </w:rPr>
              <w:t xml:space="preserve">We have access of other user’s data by modifying URL </w:t>
            </w:r>
          </w:p>
          <w:p w14:paraId="714C6BED" w14:textId="65F76C80" w:rsidR="000A137F" w:rsidRDefault="000A137F" w:rsidP="000A137F">
            <w:pPr>
              <w:pStyle w:val="ListParagraph"/>
              <w:numPr>
                <w:ilvl w:val="0"/>
                <w:numId w:val="11"/>
              </w:numPr>
              <w:rPr>
                <w:sz w:val="24"/>
                <w:szCs w:val="24"/>
              </w:rPr>
            </w:pPr>
            <w:r>
              <w:rPr>
                <w:sz w:val="24"/>
                <w:szCs w:val="24"/>
              </w:rPr>
              <w:t xml:space="preserve">Let’s try to Use DELETE Method and try to delete user </w:t>
            </w:r>
          </w:p>
          <w:p w14:paraId="3B7EBEFE" w14:textId="2B57C3BA" w:rsidR="000A137F" w:rsidRPr="000A137F" w:rsidRDefault="000A137F" w:rsidP="000A137F">
            <w:pPr>
              <w:pStyle w:val="ListParagraph"/>
              <w:numPr>
                <w:ilvl w:val="0"/>
                <w:numId w:val="11"/>
              </w:numPr>
              <w:rPr>
                <w:sz w:val="24"/>
                <w:szCs w:val="24"/>
              </w:rPr>
            </w:pPr>
            <w:r>
              <w:rPr>
                <w:sz w:val="24"/>
                <w:szCs w:val="24"/>
              </w:rPr>
              <w:t xml:space="preserve">We can access admin functionality that is meant not to be accessible for normal users  </w:t>
            </w:r>
          </w:p>
        </w:tc>
      </w:tr>
      <w:tr w:rsidR="00904D70" w:rsidRPr="00904D70" w14:paraId="2A35C258" w14:textId="77777777" w:rsidTr="00F8058A">
        <w:tc>
          <w:tcPr>
            <w:tcW w:w="4508" w:type="dxa"/>
          </w:tcPr>
          <w:p w14:paraId="15FB7B60" w14:textId="77777777" w:rsidR="00904D70" w:rsidRPr="00904D70" w:rsidRDefault="00904D70" w:rsidP="00F8058A">
            <w:pPr>
              <w:rPr>
                <w:sz w:val="24"/>
                <w:szCs w:val="24"/>
              </w:rPr>
            </w:pPr>
            <w:r w:rsidRPr="00904D70">
              <w:rPr>
                <w:sz w:val="24"/>
                <w:szCs w:val="24"/>
              </w:rPr>
              <w:t>Severity</w:t>
            </w:r>
          </w:p>
        </w:tc>
        <w:tc>
          <w:tcPr>
            <w:tcW w:w="4508" w:type="dxa"/>
          </w:tcPr>
          <w:p w14:paraId="6BB8C3A0" w14:textId="43869E4E" w:rsidR="00904D70" w:rsidRPr="00904D70" w:rsidRDefault="000A137F" w:rsidP="00F8058A">
            <w:pPr>
              <w:rPr>
                <w:sz w:val="24"/>
                <w:szCs w:val="24"/>
              </w:rPr>
            </w:pPr>
            <w:r>
              <w:rPr>
                <w:sz w:val="24"/>
                <w:szCs w:val="24"/>
              </w:rPr>
              <w:t>Critical</w:t>
            </w:r>
          </w:p>
        </w:tc>
      </w:tr>
      <w:tr w:rsidR="00904D70" w:rsidRPr="00904D70" w14:paraId="07A7B3BB" w14:textId="77777777" w:rsidTr="00F8058A">
        <w:tc>
          <w:tcPr>
            <w:tcW w:w="4508" w:type="dxa"/>
          </w:tcPr>
          <w:p w14:paraId="6B6D6F20" w14:textId="77777777" w:rsidR="00904D70" w:rsidRPr="00904D70" w:rsidRDefault="00904D70" w:rsidP="00F8058A">
            <w:pPr>
              <w:rPr>
                <w:sz w:val="24"/>
                <w:szCs w:val="24"/>
              </w:rPr>
            </w:pPr>
            <w:r w:rsidRPr="00904D70">
              <w:rPr>
                <w:sz w:val="24"/>
                <w:szCs w:val="24"/>
              </w:rPr>
              <w:t xml:space="preserve">CVSS Score </w:t>
            </w:r>
          </w:p>
        </w:tc>
        <w:tc>
          <w:tcPr>
            <w:tcW w:w="4508" w:type="dxa"/>
          </w:tcPr>
          <w:p w14:paraId="604D1190" w14:textId="14CF15AF" w:rsidR="00904D70" w:rsidRPr="00904D70" w:rsidRDefault="000A137F" w:rsidP="00F8058A">
            <w:pPr>
              <w:rPr>
                <w:sz w:val="24"/>
                <w:szCs w:val="24"/>
              </w:rPr>
            </w:pPr>
            <w:r>
              <w:rPr>
                <w:sz w:val="24"/>
                <w:szCs w:val="24"/>
              </w:rPr>
              <w:t>9.8</w:t>
            </w:r>
          </w:p>
        </w:tc>
      </w:tr>
      <w:tr w:rsidR="00904D70" w:rsidRPr="00904D70" w14:paraId="5C957DDE" w14:textId="77777777" w:rsidTr="00F8058A">
        <w:tc>
          <w:tcPr>
            <w:tcW w:w="4508" w:type="dxa"/>
          </w:tcPr>
          <w:p w14:paraId="47A6CE6C" w14:textId="77777777" w:rsidR="00904D70" w:rsidRPr="00904D70" w:rsidRDefault="00904D70" w:rsidP="00F8058A">
            <w:pPr>
              <w:rPr>
                <w:sz w:val="24"/>
                <w:szCs w:val="24"/>
              </w:rPr>
            </w:pPr>
            <w:r w:rsidRPr="00904D70">
              <w:rPr>
                <w:sz w:val="24"/>
                <w:szCs w:val="24"/>
              </w:rPr>
              <w:t xml:space="preserve">Attack Vector </w:t>
            </w:r>
          </w:p>
        </w:tc>
        <w:tc>
          <w:tcPr>
            <w:tcW w:w="4508" w:type="dxa"/>
          </w:tcPr>
          <w:p w14:paraId="6549D5A1" w14:textId="52A33EB4" w:rsidR="00904D70" w:rsidRPr="00904D70" w:rsidRDefault="000A137F" w:rsidP="00F8058A">
            <w:pPr>
              <w:rPr>
                <w:sz w:val="24"/>
                <w:szCs w:val="24"/>
              </w:rPr>
            </w:pPr>
            <w:r w:rsidRPr="00195329">
              <w:rPr>
                <w:sz w:val="24"/>
                <w:szCs w:val="24"/>
              </w:rPr>
              <w:t>CVSS:3.0/AV:N/AC:L/PR:N/UI:N/S:U/C:H/I:H/A:H</w:t>
            </w:r>
          </w:p>
        </w:tc>
      </w:tr>
      <w:tr w:rsidR="00904D70" w:rsidRPr="00904D70" w14:paraId="7B1A11DD" w14:textId="77777777" w:rsidTr="00F8058A">
        <w:tc>
          <w:tcPr>
            <w:tcW w:w="4508" w:type="dxa"/>
          </w:tcPr>
          <w:p w14:paraId="6E0A9B91" w14:textId="77777777" w:rsidR="00904D70" w:rsidRPr="00904D70" w:rsidRDefault="00904D70" w:rsidP="00F8058A">
            <w:pPr>
              <w:rPr>
                <w:sz w:val="24"/>
                <w:szCs w:val="24"/>
              </w:rPr>
            </w:pPr>
            <w:r w:rsidRPr="00904D70">
              <w:rPr>
                <w:sz w:val="24"/>
                <w:szCs w:val="24"/>
              </w:rPr>
              <w:t>Proof Of Concept</w:t>
            </w:r>
          </w:p>
        </w:tc>
        <w:tc>
          <w:tcPr>
            <w:tcW w:w="4508" w:type="dxa"/>
          </w:tcPr>
          <w:p w14:paraId="546807DA" w14:textId="50D7DBCB" w:rsidR="00904D70" w:rsidRDefault="005C47E1" w:rsidP="00F8058A">
            <w:pPr>
              <w:rPr>
                <w:sz w:val="24"/>
                <w:szCs w:val="24"/>
              </w:rPr>
            </w:pPr>
            <w:r>
              <w:rPr>
                <w:sz w:val="24"/>
                <w:szCs w:val="24"/>
              </w:rPr>
              <w:t>STEP 1 – Try to see that if we can access another user’s data through endpoint</w:t>
            </w:r>
          </w:p>
          <w:p w14:paraId="09281C62" w14:textId="77777777" w:rsidR="005C47E1" w:rsidRDefault="005C47E1" w:rsidP="00F8058A">
            <w:pPr>
              <w:rPr>
                <w:sz w:val="24"/>
                <w:szCs w:val="24"/>
              </w:rPr>
            </w:pPr>
          </w:p>
          <w:p w14:paraId="36DE986E" w14:textId="7DC4E795" w:rsidR="005C47E1" w:rsidRDefault="005C47E1" w:rsidP="00F8058A">
            <w:pPr>
              <w:rPr>
                <w:sz w:val="24"/>
                <w:szCs w:val="24"/>
              </w:rPr>
            </w:pPr>
            <w:r w:rsidRPr="005C47E1">
              <w:rPr>
                <w:noProof/>
                <w:sz w:val="24"/>
                <w:szCs w:val="24"/>
              </w:rPr>
              <w:lastRenderedPageBreak/>
              <w:drawing>
                <wp:inline distT="0" distB="0" distL="0" distR="0" wp14:anchorId="05F5427B" wp14:editId="79C46FE6">
                  <wp:extent cx="4635500" cy="3357245"/>
                  <wp:effectExtent l="0" t="0" r="0" b="0"/>
                  <wp:docPr id="112314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41855" name=""/>
                          <pic:cNvPicPr/>
                        </pic:nvPicPr>
                        <pic:blipFill>
                          <a:blip r:embed="rId60"/>
                          <a:stretch>
                            <a:fillRect/>
                          </a:stretch>
                        </pic:blipFill>
                        <pic:spPr>
                          <a:xfrm>
                            <a:off x="0" y="0"/>
                            <a:ext cx="4635500" cy="3357245"/>
                          </a:xfrm>
                          <a:prstGeom prst="rect">
                            <a:avLst/>
                          </a:prstGeom>
                        </pic:spPr>
                      </pic:pic>
                    </a:graphicData>
                  </a:graphic>
                </wp:inline>
              </w:drawing>
            </w:r>
          </w:p>
          <w:p w14:paraId="79404638" w14:textId="77777777" w:rsidR="005C47E1" w:rsidRDefault="005C47E1" w:rsidP="00F8058A">
            <w:pPr>
              <w:rPr>
                <w:sz w:val="24"/>
                <w:szCs w:val="24"/>
              </w:rPr>
            </w:pPr>
          </w:p>
          <w:p w14:paraId="1FE33BC9" w14:textId="26E4E4A2" w:rsidR="005C47E1" w:rsidRDefault="005C47E1" w:rsidP="00F8058A">
            <w:pPr>
              <w:rPr>
                <w:sz w:val="24"/>
                <w:szCs w:val="24"/>
              </w:rPr>
            </w:pPr>
            <w:r>
              <w:rPr>
                <w:sz w:val="24"/>
                <w:szCs w:val="24"/>
              </w:rPr>
              <w:t xml:space="preserve">STEP 2 – Let’s try to DELETE user and we can access this functionality which Is meant for admin only then its valid vulnerability in API </w:t>
            </w:r>
          </w:p>
          <w:p w14:paraId="493EB012" w14:textId="77777777" w:rsidR="005C47E1" w:rsidRDefault="005C47E1" w:rsidP="00F8058A">
            <w:pPr>
              <w:rPr>
                <w:sz w:val="24"/>
                <w:szCs w:val="24"/>
              </w:rPr>
            </w:pPr>
          </w:p>
          <w:p w14:paraId="57C5B184" w14:textId="4E7FAEC5" w:rsidR="005C47E1" w:rsidRDefault="005C47E1" w:rsidP="00F8058A">
            <w:pPr>
              <w:rPr>
                <w:sz w:val="24"/>
                <w:szCs w:val="24"/>
              </w:rPr>
            </w:pPr>
            <w:r w:rsidRPr="005C47E1">
              <w:rPr>
                <w:noProof/>
                <w:sz w:val="24"/>
                <w:szCs w:val="24"/>
              </w:rPr>
              <w:drawing>
                <wp:inline distT="0" distB="0" distL="0" distR="0" wp14:anchorId="1360957C" wp14:editId="7B6CBD14">
                  <wp:extent cx="4635500" cy="2586355"/>
                  <wp:effectExtent l="0" t="0" r="0" b="4445"/>
                  <wp:docPr id="1910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69" name=""/>
                          <pic:cNvPicPr/>
                        </pic:nvPicPr>
                        <pic:blipFill>
                          <a:blip r:embed="rId61"/>
                          <a:stretch>
                            <a:fillRect/>
                          </a:stretch>
                        </pic:blipFill>
                        <pic:spPr>
                          <a:xfrm>
                            <a:off x="0" y="0"/>
                            <a:ext cx="4635500" cy="2586355"/>
                          </a:xfrm>
                          <a:prstGeom prst="rect">
                            <a:avLst/>
                          </a:prstGeom>
                        </pic:spPr>
                      </pic:pic>
                    </a:graphicData>
                  </a:graphic>
                </wp:inline>
              </w:drawing>
            </w:r>
          </w:p>
          <w:p w14:paraId="472DB2AF" w14:textId="77777777" w:rsidR="005C47E1" w:rsidRDefault="005C47E1" w:rsidP="00F8058A">
            <w:pPr>
              <w:rPr>
                <w:sz w:val="24"/>
                <w:szCs w:val="24"/>
              </w:rPr>
            </w:pPr>
          </w:p>
          <w:p w14:paraId="021BE60A" w14:textId="0D668C02" w:rsidR="005C47E1" w:rsidRDefault="005C47E1" w:rsidP="00F8058A">
            <w:pPr>
              <w:rPr>
                <w:sz w:val="24"/>
                <w:szCs w:val="24"/>
              </w:rPr>
            </w:pPr>
            <w:r>
              <w:rPr>
                <w:sz w:val="24"/>
                <w:szCs w:val="24"/>
              </w:rPr>
              <w:t xml:space="preserve">As we can see we have successfully deleted user and retrieved flag </w:t>
            </w:r>
          </w:p>
          <w:p w14:paraId="27FEF56D" w14:textId="48301697" w:rsidR="005C47E1" w:rsidRPr="00904D70" w:rsidRDefault="005C47E1" w:rsidP="00F8058A">
            <w:pPr>
              <w:rPr>
                <w:sz w:val="24"/>
                <w:szCs w:val="24"/>
              </w:rPr>
            </w:pPr>
          </w:p>
        </w:tc>
      </w:tr>
      <w:tr w:rsidR="00904D70" w:rsidRPr="00904D70" w14:paraId="1E3D9ACD" w14:textId="77777777" w:rsidTr="00F8058A">
        <w:tc>
          <w:tcPr>
            <w:tcW w:w="4508" w:type="dxa"/>
          </w:tcPr>
          <w:p w14:paraId="322C3F20" w14:textId="77777777" w:rsidR="00904D70" w:rsidRPr="00904D70" w:rsidRDefault="00904D70" w:rsidP="00F8058A">
            <w:pPr>
              <w:rPr>
                <w:sz w:val="24"/>
                <w:szCs w:val="24"/>
              </w:rPr>
            </w:pPr>
            <w:r w:rsidRPr="00904D70">
              <w:rPr>
                <w:sz w:val="24"/>
                <w:szCs w:val="24"/>
              </w:rPr>
              <w:lastRenderedPageBreak/>
              <w:t>Impact</w:t>
            </w:r>
          </w:p>
        </w:tc>
        <w:tc>
          <w:tcPr>
            <w:tcW w:w="4508" w:type="dxa"/>
          </w:tcPr>
          <w:p w14:paraId="667E8192" w14:textId="2C57553E" w:rsidR="00904D70" w:rsidRPr="00904D70" w:rsidRDefault="00640B8C" w:rsidP="00F8058A">
            <w:pPr>
              <w:rPr>
                <w:sz w:val="24"/>
                <w:szCs w:val="24"/>
              </w:rPr>
            </w:pPr>
            <w:r w:rsidRPr="00640B8C">
              <w:rPr>
                <w:sz w:val="24"/>
                <w:szCs w:val="24"/>
              </w:rPr>
              <w:t>Such flaws allow attackers to access unauthorized functionality. Administrative functions are key targets for this type of attack and may lead to data disclosure, data loss, or data corruption. Ultimately, it may lead to service disruption.</w:t>
            </w:r>
          </w:p>
        </w:tc>
      </w:tr>
      <w:tr w:rsidR="00904D70" w:rsidRPr="00904D70" w14:paraId="471C32E7" w14:textId="77777777" w:rsidTr="00F8058A">
        <w:tc>
          <w:tcPr>
            <w:tcW w:w="4508" w:type="dxa"/>
          </w:tcPr>
          <w:p w14:paraId="3C687F5E" w14:textId="77777777" w:rsidR="00904D70" w:rsidRPr="00904D70" w:rsidRDefault="00904D70" w:rsidP="00F8058A">
            <w:pPr>
              <w:rPr>
                <w:sz w:val="24"/>
                <w:szCs w:val="24"/>
              </w:rPr>
            </w:pPr>
            <w:r w:rsidRPr="00904D70">
              <w:rPr>
                <w:sz w:val="24"/>
                <w:szCs w:val="24"/>
              </w:rPr>
              <w:t>Remediations</w:t>
            </w:r>
          </w:p>
        </w:tc>
        <w:tc>
          <w:tcPr>
            <w:tcW w:w="4508" w:type="dxa"/>
          </w:tcPr>
          <w:p w14:paraId="51F5DCD0" w14:textId="77777777" w:rsidR="005C47E1" w:rsidRPr="005C47E1" w:rsidRDefault="005C47E1" w:rsidP="005C47E1">
            <w:pPr>
              <w:numPr>
                <w:ilvl w:val="0"/>
                <w:numId w:val="10"/>
              </w:numPr>
              <w:rPr>
                <w:sz w:val="24"/>
                <w:szCs w:val="24"/>
              </w:rPr>
            </w:pPr>
            <w:r w:rsidRPr="005C47E1">
              <w:rPr>
                <w:sz w:val="24"/>
                <w:szCs w:val="24"/>
              </w:rPr>
              <w:t>The enforcement mechanism(s) should deny all access by default, requiring explicit grants to specific roles for access to every function.</w:t>
            </w:r>
          </w:p>
          <w:p w14:paraId="60250A47" w14:textId="77777777" w:rsidR="005C47E1" w:rsidRPr="005C47E1" w:rsidRDefault="005C47E1" w:rsidP="005C47E1">
            <w:pPr>
              <w:numPr>
                <w:ilvl w:val="0"/>
                <w:numId w:val="10"/>
              </w:numPr>
              <w:rPr>
                <w:sz w:val="24"/>
                <w:szCs w:val="24"/>
              </w:rPr>
            </w:pPr>
            <w:r w:rsidRPr="005C47E1">
              <w:rPr>
                <w:sz w:val="24"/>
                <w:szCs w:val="24"/>
              </w:rPr>
              <w:lastRenderedPageBreak/>
              <w:t>Review your API endpoints against function level authorization flaws, while keeping in mind the business logic of the application and groups hierarchy.</w:t>
            </w:r>
          </w:p>
          <w:p w14:paraId="08082328" w14:textId="77777777" w:rsidR="005C47E1" w:rsidRPr="005C47E1" w:rsidRDefault="005C47E1" w:rsidP="005C47E1">
            <w:pPr>
              <w:numPr>
                <w:ilvl w:val="0"/>
                <w:numId w:val="10"/>
              </w:numPr>
              <w:rPr>
                <w:sz w:val="24"/>
                <w:szCs w:val="24"/>
              </w:rPr>
            </w:pPr>
            <w:r w:rsidRPr="005C47E1">
              <w:rPr>
                <w:sz w:val="24"/>
                <w:szCs w:val="24"/>
              </w:rPr>
              <w:t>Make sure that all of your administrative controllers inherit from an administrative abstract controller that implements authorization checks based on the user's group/role.</w:t>
            </w:r>
          </w:p>
          <w:p w14:paraId="3B397572" w14:textId="77777777" w:rsidR="005C47E1" w:rsidRPr="005C47E1" w:rsidRDefault="005C47E1" w:rsidP="005C47E1">
            <w:pPr>
              <w:numPr>
                <w:ilvl w:val="0"/>
                <w:numId w:val="10"/>
              </w:numPr>
              <w:rPr>
                <w:sz w:val="24"/>
                <w:szCs w:val="24"/>
              </w:rPr>
            </w:pPr>
            <w:r w:rsidRPr="005C47E1">
              <w:rPr>
                <w:sz w:val="24"/>
                <w:szCs w:val="24"/>
              </w:rPr>
              <w:t>Make sure that administrative functions inside a regular controller implement authorization checks based on the user's group and role.</w:t>
            </w:r>
          </w:p>
          <w:p w14:paraId="0FEB0B46" w14:textId="77777777" w:rsidR="00904D70" w:rsidRPr="00904D70" w:rsidRDefault="00904D70" w:rsidP="00F8058A">
            <w:pPr>
              <w:rPr>
                <w:sz w:val="24"/>
                <w:szCs w:val="24"/>
              </w:rPr>
            </w:pPr>
          </w:p>
        </w:tc>
      </w:tr>
      <w:tr w:rsidR="00904D70" w:rsidRPr="00904D70" w14:paraId="1F4BF33F" w14:textId="77777777" w:rsidTr="00F8058A">
        <w:tc>
          <w:tcPr>
            <w:tcW w:w="4508" w:type="dxa"/>
          </w:tcPr>
          <w:p w14:paraId="1FD9A3C8" w14:textId="77777777" w:rsidR="00904D70" w:rsidRPr="00904D70" w:rsidRDefault="00904D70" w:rsidP="00F8058A">
            <w:pPr>
              <w:rPr>
                <w:sz w:val="24"/>
                <w:szCs w:val="24"/>
              </w:rPr>
            </w:pPr>
            <w:r w:rsidRPr="00904D70">
              <w:rPr>
                <w:sz w:val="24"/>
                <w:szCs w:val="24"/>
              </w:rPr>
              <w:lastRenderedPageBreak/>
              <w:t>Reference</w:t>
            </w:r>
          </w:p>
        </w:tc>
        <w:tc>
          <w:tcPr>
            <w:tcW w:w="4508" w:type="dxa"/>
          </w:tcPr>
          <w:p w14:paraId="21B8EFE3" w14:textId="36B6A349" w:rsidR="00904D70" w:rsidRDefault="00640B8C" w:rsidP="00F8058A">
            <w:pPr>
              <w:rPr>
                <w:sz w:val="24"/>
                <w:szCs w:val="24"/>
              </w:rPr>
            </w:pPr>
            <w:hyperlink r:id="rId62" w:history="1">
              <w:r w:rsidRPr="00877029">
                <w:rPr>
                  <w:rStyle w:val="Hyperlink"/>
                  <w:sz w:val="24"/>
                  <w:szCs w:val="24"/>
                </w:rPr>
                <w:t>https://owasp.org/API-Security/editions/2023/en/0xa5-broken-function-level-authorization/</w:t>
              </w:r>
            </w:hyperlink>
          </w:p>
          <w:p w14:paraId="7B6CFDA7" w14:textId="7BA50027" w:rsidR="00640B8C" w:rsidRPr="00904D70" w:rsidRDefault="00640B8C" w:rsidP="00F8058A">
            <w:pPr>
              <w:rPr>
                <w:sz w:val="24"/>
                <w:szCs w:val="24"/>
              </w:rPr>
            </w:pPr>
          </w:p>
        </w:tc>
      </w:tr>
    </w:tbl>
    <w:p w14:paraId="3FBF69DD" w14:textId="77777777" w:rsidR="00904D70" w:rsidRDefault="00904D70" w:rsidP="00904D70"/>
    <w:p w14:paraId="19430595" w14:textId="77777777" w:rsidR="00904D70" w:rsidRDefault="00904D70" w:rsidP="00904D70"/>
    <w:p w14:paraId="2EE0E950" w14:textId="77777777" w:rsidR="00836E78" w:rsidRDefault="00836E78" w:rsidP="00904D70"/>
    <w:tbl>
      <w:tblPr>
        <w:tblStyle w:val="TableGrid"/>
        <w:tblW w:w="0" w:type="auto"/>
        <w:tblLook w:val="04A0" w:firstRow="1" w:lastRow="0" w:firstColumn="1" w:lastColumn="0" w:noHBand="0" w:noVBand="1"/>
      </w:tblPr>
      <w:tblGrid>
        <w:gridCol w:w="1541"/>
        <w:gridCol w:w="7475"/>
      </w:tblGrid>
      <w:tr w:rsidR="0031622E" w:rsidRPr="00904D70" w14:paraId="459AA732" w14:textId="77777777" w:rsidTr="00F8058A">
        <w:tc>
          <w:tcPr>
            <w:tcW w:w="4508" w:type="dxa"/>
          </w:tcPr>
          <w:p w14:paraId="3B39D203" w14:textId="77777777" w:rsidR="00904D70" w:rsidRPr="00904D70" w:rsidRDefault="00904D70" w:rsidP="00F8058A">
            <w:pPr>
              <w:rPr>
                <w:sz w:val="24"/>
                <w:szCs w:val="24"/>
              </w:rPr>
            </w:pPr>
            <w:r w:rsidRPr="00904D70">
              <w:rPr>
                <w:sz w:val="24"/>
                <w:szCs w:val="24"/>
              </w:rPr>
              <w:t>Vulnerability Name</w:t>
            </w:r>
          </w:p>
        </w:tc>
        <w:tc>
          <w:tcPr>
            <w:tcW w:w="4508" w:type="dxa"/>
          </w:tcPr>
          <w:p w14:paraId="343A8F5D" w14:textId="5E08673F" w:rsidR="00904D70" w:rsidRPr="0029536C" w:rsidRDefault="0029536C" w:rsidP="00F8058A">
            <w:pPr>
              <w:rPr>
                <w:sz w:val="24"/>
                <w:szCs w:val="24"/>
              </w:rPr>
            </w:pPr>
            <w:r w:rsidRPr="0029536C">
              <w:rPr>
                <w:sz w:val="24"/>
                <w:szCs w:val="24"/>
              </w:rPr>
              <w:t>Unrestricted Access to Sensitive Business Flows</w:t>
            </w:r>
          </w:p>
        </w:tc>
      </w:tr>
      <w:tr w:rsidR="0031622E" w:rsidRPr="00904D70" w14:paraId="5E2E50BC" w14:textId="77777777" w:rsidTr="00F8058A">
        <w:tc>
          <w:tcPr>
            <w:tcW w:w="4508" w:type="dxa"/>
          </w:tcPr>
          <w:p w14:paraId="590CFCC8" w14:textId="77777777" w:rsidR="00904D70" w:rsidRPr="00904D70" w:rsidRDefault="00904D70" w:rsidP="00F8058A">
            <w:pPr>
              <w:rPr>
                <w:sz w:val="24"/>
                <w:szCs w:val="24"/>
              </w:rPr>
            </w:pPr>
            <w:r w:rsidRPr="00904D70">
              <w:rPr>
                <w:sz w:val="24"/>
                <w:szCs w:val="24"/>
              </w:rPr>
              <w:t xml:space="preserve">Target URL </w:t>
            </w:r>
          </w:p>
        </w:tc>
        <w:tc>
          <w:tcPr>
            <w:tcW w:w="4508" w:type="dxa"/>
          </w:tcPr>
          <w:p w14:paraId="7C0EC381" w14:textId="5C2920A1" w:rsidR="00904D70" w:rsidRDefault="0029536C" w:rsidP="00F8058A">
            <w:pPr>
              <w:rPr>
                <w:sz w:val="24"/>
                <w:szCs w:val="24"/>
              </w:rPr>
            </w:pPr>
            <w:hyperlink r:id="rId63" w:history="1">
              <w:r w:rsidRPr="006F5D70">
                <w:rPr>
                  <w:rStyle w:val="Hyperlink"/>
                  <w:sz w:val="24"/>
                  <w:szCs w:val="24"/>
                </w:rPr>
                <w:t>http://localhost:3000/api/getticket</w:t>
              </w:r>
            </w:hyperlink>
          </w:p>
          <w:p w14:paraId="624A79C4" w14:textId="55439412" w:rsidR="0029536C" w:rsidRPr="00904D70" w:rsidRDefault="0029536C" w:rsidP="00F8058A">
            <w:pPr>
              <w:rPr>
                <w:sz w:val="24"/>
                <w:szCs w:val="24"/>
              </w:rPr>
            </w:pPr>
          </w:p>
        </w:tc>
      </w:tr>
      <w:tr w:rsidR="0031622E" w:rsidRPr="00904D70" w14:paraId="2F22C7B2" w14:textId="77777777" w:rsidTr="00F8058A">
        <w:tc>
          <w:tcPr>
            <w:tcW w:w="4508" w:type="dxa"/>
          </w:tcPr>
          <w:p w14:paraId="31DC11CB" w14:textId="77777777" w:rsidR="00904D70" w:rsidRPr="00904D70" w:rsidRDefault="00904D70" w:rsidP="00F8058A">
            <w:pPr>
              <w:rPr>
                <w:sz w:val="24"/>
                <w:szCs w:val="24"/>
              </w:rPr>
            </w:pPr>
            <w:r w:rsidRPr="00904D70">
              <w:rPr>
                <w:sz w:val="24"/>
                <w:szCs w:val="24"/>
              </w:rPr>
              <w:t xml:space="preserve">Steps To Produce </w:t>
            </w:r>
          </w:p>
        </w:tc>
        <w:tc>
          <w:tcPr>
            <w:tcW w:w="4508" w:type="dxa"/>
          </w:tcPr>
          <w:p w14:paraId="4C39ED56" w14:textId="77777777" w:rsidR="00904D70" w:rsidRDefault="0029536C" w:rsidP="0029536C">
            <w:pPr>
              <w:pStyle w:val="ListParagraph"/>
              <w:numPr>
                <w:ilvl w:val="0"/>
                <w:numId w:val="13"/>
              </w:numPr>
              <w:rPr>
                <w:sz w:val="24"/>
                <w:szCs w:val="24"/>
              </w:rPr>
            </w:pPr>
            <w:r>
              <w:rPr>
                <w:sz w:val="24"/>
                <w:szCs w:val="24"/>
              </w:rPr>
              <w:t xml:space="preserve">Make request on endpoint </w:t>
            </w:r>
          </w:p>
          <w:p w14:paraId="4F8C8BD0" w14:textId="77777777" w:rsidR="0029536C" w:rsidRDefault="0029536C" w:rsidP="0029536C">
            <w:pPr>
              <w:pStyle w:val="ListParagraph"/>
              <w:numPr>
                <w:ilvl w:val="0"/>
                <w:numId w:val="13"/>
              </w:numPr>
              <w:rPr>
                <w:sz w:val="24"/>
                <w:szCs w:val="24"/>
              </w:rPr>
            </w:pPr>
            <w:r>
              <w:rPr>
                <w:sz w:val="24"/>
                <w:szCs w:val="24"/>
              </w:rPr>
              <w:t xml:space="preserve">Intercept in Burp and send to repeater </w:t>
            </w:r>
          </w:p>
          <w:p w14:paraId="62A355E3" w14:textId="02166FA5" w:rsidR="0029536C" w:rsidRPr="0029536C" w:rsidRDefault="0029536C" w:rsidP="0029536C">
            <w:pPr>
              <w:pStyle w:val="ListParagraph"/>
              <w:numPr>
                <w:ilvl w:val="0"/>
                <w:numId w:val="13"/>
              </w:numPr>
              <w:rPr>
                <w:sz w:val="24"/>
                <w:szCs w:val="24"/>
              </w:rPr>
            </w:pPr>
            <w:r>
              <w:rPr>
                <w:sz w:val="24"/>
                <w:szCs w:val="24"/>
              </w:rPr>
              <w:t>Try to send 100 Null payloads</w:t>
            </w:r>
          </w:p>
        </w:tc>
      </w:tr>
      <w:tr w:rsidR="0031622E" w:rsidRPr="00904D70" w14:paraId="2DFCFED6" w14:textId="77777777" w:rsidTr="00F8058A">
        <w:tc>
          <w:tcPr>
            <w:tcW w:w="4508" w:type="dxa"/>
          </w:tcPr>
          <w:p w14:paraId="6453D685" w14:textId="77777777" w:rsidR="00904D70" w:rsidRPr="00904D70" w:rsidRDefault="00904D70" w:rsidP="00F8058A">
            <w:pPr>
              <w:rPr>
                <w:sz w:val="24"/>
                <w:szCs w:val="24"/>
              </w:rPr>
            </w:pPr>
            <w:r w:rsidRPr="00904D70">
              <w:rPr>
                <w:sz w:val="24"/>
                <w:szCs w:val="24"/>
              </w:rPr>
              <w:t>Severity</w:t>
            </w:r>
          </w:p>
        </w:tc>
        <w:tc>
          <w:tcPr>
            <w:tcW w:w="4508" w:type="dxa"/>
          </w:tcPr>
          <w:p w14:paraId="7F59AADE" w14:textId="77ACBA41" w:rsidR="00904D70" w:rsidRPr="00904D70" w:rsidRDefault="0029536C" w:rsidP="00F8058A">
            <w:pPr>
              <w:rPr>
                <w:sz w:val="24"/>
                <w:szCs w:val="24"/>
              </w:rPr>
            </w:pPr>
            <w:r>
              <w:rPr>
                <w:sz w:val="24"/>
                <w:szCs w:val="24"/>
              </w:rPr>
              <w:t xml:space="preserve">Critical </w:t>
            </w:r>
          </w:p>
        </w:tc>
      </w:tr>
      <w:tr w:rsidR="0031622E" w:rsidRPr="00904D70" w14:paraId="66412829" w14:textId="77777777" w:rsidTr="00F8058A">
        <w:tc>
          <w:tcPr>
            <w:tcW w:w="4508" w:type="dxa"/>
          </w:tcPr>
          <w:p w14:paraId="5DC918B4" w14:textId="77777777" w:rsidR="00904D70" w:rsidRPr="00904D70" w:rsidRDefault="00904D70" w:rsidP="00F8058A">
            <w:pPr>
              <w:rPr>
                <w:sz w:val="24"/>
                <w:szCs w:val="24"/>
              </w:rPr>
            </w:pPr>
            <w:r w:rsidRPr="00904D70">
              <w:rPr>
                <w:sz w:val="24"/>
                <w:szCs w:val="24"/>
              </w:rPr>
              <w:t xml:space="preserve">CVSS Score </w:t>
            </w:r>
          </w:p>
        </w:tc>
        <w:tc>
          <w:tcPr>
            <w:tcW w:w="4508" w:type="dxa"/>
          </w:tcPr>
          <w:p w14:paraId="06C59DBE" w14:textId="65653846" w:rsidR="00904D70" w:rsidRPr="00904D70" w:rsidRDefault="0029536C" w:rsidP="00F8058A">
            <w:pPr>
              <w:rPr>
                <w:sz w:val="24"/>
                <w:szCs w:val="24"/>
              </w:rPr>
            </w:pPr>
            <w:r>
              <w:rPr>
                <w:sz w:val="24"/>
                <w:szCs w:val="24"/>
              </w:rPr>
              <w:t xml:space="preserve">9..8 </w:t>
            </w:r>
          </w:p>
        </w:tc>
      </w:tr>
      <w:tr w:rsidR="0031622E" w:rsidRPr="00904D70" w14:paraId="14AF8316" w14:textId="77777777" w:rsidTr="00F8058A">
        <w:tc>
          <w:tcPr>
            <w:tcW w:w="4508" w:type="dxa"/>
          </w:tcPr>
          <w:p w14:paraId="6CAE9830" w14:textId="77777777" w:rsidR="00904D70" w:rsidRPr="00904D70" w:rsidRDefault="00904D70" w:rsidP="00F8058A">
            <w:pPr>
              <w:rPr>
                <w:sz w:val="24"/>
                <w:szCs w:val="24"/>
              </w:rPr>
            </w:pPr>
            <w:r w:rsidRPr="00904D70">
              <w:rPr>
                <w:sz w:val="24"/>
                <w:szCs w:val="24"/>
              </w:rPr>
              <w:t xml:space="preserve">Attack Vector </w:t>
            </w:r>
          </w:p>
        </w:tc>
        <w:tc>
          <w:tcPr>
            <w:tcW w:w="4508" w:type="dxa"/>
          </w:tcPr>
          <w:p w14:paraId="01116DD7" w14:textId="39794C94" w:rsidR="00904D70" w:rsidRPr="00904D70" w:rsidRDefault="0029536C" w:rsidP="00F8058A">
            <w:pPr>
              <w:rPr>
                <w:sz w:val="24"/>
                <w:szCs w:val="24"/>
              </w:rPr>
            </w:pPr>
            <w:r w:rsidRPr="00195329">
              <w:rPr>
                <w:sz w:val="24"/>
                <w:szCs w:val="24"/>
              </w:rPr>
              <w:t>CVSS:3.0/AV:N/AC:L/PR:N/UI:N/S:U/C:H/I:H/A:H</w:t>
            </w:r>
          </w:p>
        </w:tc>
      </w:tr>
      <w:tr w:rsidR="0031622E" w:rsidRPr="00904D70" w14:paraId="5FC1329A" w14:textId="77777777" w:rsidTr="00F8058A">
        <w:tc>
          <w:tcPr>
            <w:tcW w:w="4508" w:type="dxa"/>
          </w:tcPr>
          <w:p w14:paraId="2C449C64" w14:textId="77777777" w:rsidR="00904D70" w:rsidRPr="00904D70" w:rsidRDefault="00904D70" w:rsidP="00F8058A">
            <w:pPr>
              <w:rPr>
                <w:sz w:val="24"/>
                <w:szCs w:val="24"/>
              </w:rPr>
            </w:pPr>
            <w:r w:rsidRPr="00904D70">
              <w:rPr>
                <w:sz w:val="24"/>
                <w:szCs w:val="24"/>
              </w:rPr>
              <w:t>Proof Of Concept</w:t>
            </w:r>
          </w:p>
        </w:tc>
        <w:tc>
          <w:tcPr>
            <w:tcW w:w="4508" w:type="dxa"/>
          </w:tcPr>
          <w:p w14:paraId="574B3E15" w14:textId="72DB8B09" w:rsidR="00904D70" w:rsidRDefault="0029536C" w:rsidP="00F8058A">
            <w:pPr>
              <w:rPr>
                <w:sz w:val="24"/>
                <w:szCs w:val="24"/>
              </w:rPr>
            </w:pPr>
            <w:r>
              <w:rPr>
                <w:sz w:val="24"/>
                <w:szCs w:val="24"/>
              </w:rPr>
              <w:t xml:space="preserve">STEP 1 – </w:t>
            </w:r>
            <w:r w:rsidRPr="0029536C">
              <w:rPr>
                <w:sz w:val="24"/>
                <w:szCs w:val="24"/>
              </w:rPr>
              <w:t>this vulnerability, consider an ecommerce application that is about to run a flash sale wherein limited amount of an exclusive item is sold. Customers eagerly wait for the sale to start. When the sale starts, an attacker uses an automated script to quickly order all the items on the sale. Using this opportunity of scarcity of the exclusive products, they resell at higher prices to make a profit.</w:t>
            </w:r>
          </w:p>
          <w:p w14:paraId="7AEB3531" w14:textId="77777777" w:rsidR="0029536C" w:rsidRDefault="0029536C" w:rsidP="00F8058A">
            <w:pPr>
              <w:rPr>
                <w:sz w:val="24"/>
                <w:szCs w:val="24"/>
              </w:rPr>
            </w:pPr>
          </w:p>
          <w:p w14:paraId="332CC91C" w14:textId="65CEA89A" w:rsidR="0029536C" w:rsidRDefault="0031622E" w:rsidP="00F8058A">
            <w:pPr>
              <w:rPr>
                <w:sz w:val="24"/>
                <w:szCs w:val="24"/>
              </w:rPr>
            </w:pPr>
            <w:r w:rsidRPr="0031622E">
              <w:rPr>
                <w:noProof/>
                <w:sz w:val="24"/>
                <w:szCs w:val="24"/>
              </w:rPr>
              <w:lastRenderedPageBreak/>
              <w:drawing>
                <wp:inline distT="0" distB="0" distL="0" distR="0" wp14:anchorId="4426F63C" wp14:editId="7E201981">
                  <wp:extent cx="4603750" cy="3349625"/>
                  <wp:effectExtent l="0" t="0" r="6350" b="3175"/>
                  <wp:docPr id="10448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425" name=""/>
                          <pic:cNvPicPr/>
                        </pic:nvPicPr>
                        <pic:blipFill>
                          <a:blip r:embed="rId64"/>
                          <a:stretch>
                            <a:fillRect/>
                          </a:stretch>
                        </pic:blipFill>
                        <pic:spPr>
                          <a:xfrm>
                            <a:off x="0" y="0"/>
                            <a:ext cx="4603750" cy="3349625"/>
                          </a:xfrm>
                          <a:prstGeom prst="rect">
                            <a:avLst/>
                          </a:prstGeom>
                        </pic:spPr>
                      </pic:pic>
                    </a:graphicData>
                  </a:graphic>
                </wp:inline>
              </w:drawing>
            </w:r>
          </w:p>
          <w:p w14:paraId="2A8AEA52" w14:textId="77777777" w:rsidR="0029536C" w:rsidRDefault="0029536C" w:rsidP="00F8058A">
            <w:pPr>
              <w:rPr>
                <w:sz w:val="24"/>
                <w:szCs w:val="24"/>
              </w:rPr>
            </w:pPr>
          </w:p>
          <w:p w14:paraId="6421F361" w14:textId="4921AF39" w:rsidR="0024724B" w:rsidRDefault="0024724B" w:rsidP="00F8058A">
            <w:pPr>
              <w:rPr>
                <w:sz w:val="24"/>
                <w:szCs w:val="24"/>
              </w:rPr>
            </w:pPr>
            <w:r>
              <w:rPr>
                <w:sz w:val="24"/>
                <w:szCs w:val="24"/>
              </w:rPr>
              <w:t xml:space="preserve">STEP 2 – Send request to burp to intercept </w:t>
            </w:r>
          </w:p>
          <w:p w14:paraId="2205AD97" w14:textId="77777777" w:rsidR="0024724B" w:rsidRDefault="0024724B" w:rsidP="00F8058A">
            <w:pPr>
              <w:rPr>
                <w:sz w:val="24"/>
                <w:szCs w:val="24"/>
              </w:rPr>
            </w:pPr>
          </w:p>
          <w:p w14:paraId="72C862A5" w14:textId="6CC4E2A0" w:rsidR="0024724B" w:rsidRDefault="0024724B" w:rsidP="00F8058A">
            <w:pPr>
              <w:rPr>
                <w:sz w:val="24"/>
                <w:szCs w:val="24"/>
              </w:rPr>
            </w:pPr>
            <w:r w:rsidRPr="0024724B">
              <w:rPr>
                <w:noProof/>
                <w:sz w:val="24"/>
                <w:szCs w:val="24"/>
              </w:rPr>
              <w:drawing>
                <wp:inline distT="0" distB="0" distL="0" distR="0" wp14:anchorId="58371633" wp14:editId="50CB46A2">
                  <wp:extent cx="4559300" cy="3339465"/>
                  <wp:effectExtent l="0" t="0" r="0" b="0"/>
                  <wp:docPr id="18496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3846" name=""/>
                          <pic:cNvPicPr/>
                        </pic:nvPicPr>
                        <pic:blipFill>
                          <a:blip r:embed="rId65"/>
                          <a:stretch>
                            <a:fillRect/>
                          </a:stretch>
                        </pic:blipFill>
                        <pic:spPr>
                          <a:xfrm>
                            <a:off x="0" y="0"/>
                            <a:ext cx="4559300" cy="3339465"/>
                          </a:xfrm>
                          <a:prstGeom prst="rect">
                            <a:avLst/>
                          </a:prstGeom>
                        </pic:spPr>
                      </pic:pic>
                    </a:graphicData>
                  </a:graphic>
                </wp:inline>
              </w:drawing>
            </w:r>
          </w:p>
          <w:p w14:paraId="77968E1B" w14:textId="77777777" w:rsidR="0024724B" w:rsidRDefault="0024724B" w:rsidP="00F8058A">
            <w:pPr>
              <w:rPr>
                <w:sz w:val="24"/>
                <w:szCs w:val="24"/>
              </w:rPr>
            </w:pPr>
          </w:p>
          <w:p w14:paraId="79EE8152" w14:textId="193EF8D3" w:rsidR="0024724B" w:rsidRDefault="0024724B" w:rsidP="00F8058A">
            <w:pPr>
              <w:rPr>
                <w:sz w:val="24"/>
                <w:szCs w:val="24"/>
              </w:rPr>
            </w:pPr>
            <w:r>
              <w:rPr>
                <w:sz w:val="24"/>
                <w:szCs w:val="24"/>
              </w:rPr>
              <w:t>STEP 3 – Send it to Intruder</w:t>
            </w:r>
          </w:p>
          <w:p w14:paraId="783E38D3" w14:textId="77777777" w:rsidR="0024724B" w:rsidRDefault="0024724B" w:rsidP="00F8058A">
            <w:pPr>
              <w:rPr>
                <w:sz w:val="24"/>
                <w:szCs w:val="24"/>
              </w:rPr>
            </w:pPr>
          </w:p>
          <w:p w14:paraId="6A191508" w14:textId="3A2C254D" w:rsidR="0024724B" w:rsidRDefault="0031622E" w:rsidP="00F8058A">
            <w:pPr>
              <w:rPr>
                <w:sz w:val="24"/>
                <w:szCs w:val="24"/>
              </w:rPr>
            </w:pPr>
            <w:r w:rsidRPr="0031622E">
              <w:rPr>
                <w:noProof/>
                <w:sz w:val="24"/>
                <w:szCs w:val="24"/>
              </w:rPr>
              <w:lastRenderedPageBreak/>
              <w:drawing>
                <wp:inline distT="0" distB="0" distL="0" distR="0" wp14:anchorId="4A9FC227" wp14:editId="1677C8CB">
                  <wp:extent cx="4629150" cy="3004820"/>
                  <wp:effectExtent l="0" t="0" r="0" b="5080"/>
                  <wp:docPr id="86905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4098" name=""/>
                          <pic:cNvPicPr/>
                        </pic:nvPicPr>
                        <pic:blipFill>
                          <a:blip r:embed="rId66"/>
                          <a:stretch>
                            <a:fillRect/>
                          </a:stretch>
                        </pic:blipFill>
                        <pic:spPr>
                          <a:xfrm>
                            <a:off x="0" y="0"/>
                            <a:ext cx="4629150" cy="3004820"/>
                          </a:xfrm>
                          <a:prstGeom prst="rect">
                            <a:avLst/>
                          </a:prstGeom>
                        </pic:spPr>
                      </pic:pic>
                    </a:graphicData>
                  </a:graphic>
                </wp:inline>
              </w:drawing>
            </w:r>
          </w:p>
          <w:p w14:paraId="3E37EFAE" w14:textId="77777777" w:rsidR="0024724B" w:rsidRDefault="0024724B" w:rsidP="00F8058A">
            <w:pPr>
              <w:rPr>
                <w:sz w:val="24"/>
                <w:szCs w:val="24"/>
              </w:rPr>
            </w:pPr>
          </w:p>
          <w:p w14:paraId="3542E9F5" w14:textId="0F41FAD7" w:rsidR="0024724B" w:rsidRDefault="0024724B" w:rsidP="00F8058A">
            <w:pPr>
              <w:rPr>
                <w:sz w:val="24"/>
                <w:szCs w:val="24"/>
              </w:rPr>
            </w:pPr>
            <w:r>
              <w:rPr>
                <w:sz w:val="24"/>
                <w:szCs w:val="24"/>
              </w:rPr>
              <w:t xml:space="preserve">STEP 4 – In Intruder set Null payloads </w:t>
            </w:r>
          </w:p>
          <w:p w14:paraId="5C1D4A25" w14:textId="77777777" w:rsidR="0024724B" w:rsidRDefault="0024724B" w:rsidP="00F8058A">
            <w:pPr>
              <w:rPr>
                <w:sz w:val="24"/>
                <w:szCs w:val="24"/>
              </w:rPr>
            </w:pPr>
          </w:p>
          <w:p w14:paraId="551D5E8D" w14:textId="76207D3E" w:rsidR="0024724B" w:rsidRDefault="0031622E" w:rsidP="00F8058A">
            <w:pPr>
              <w:rPr>
                <w:sz w:val="24"/>
                <w:szCs w:val="24"/>
              </w:rPr>
            </w:pPr>
            <w:r w:rsidRPr="0031622E">
              <w:rPr>
                <w:noProof/>
                <w:sz w:val="24"/>
                <w:szCs w:val="24"/>
              </w:rPr>
              <w:drawing>
                <wp:inline distT="0" distB="0" distL="0" distR="0" wp14:anchorId="5771AE08" wp14:editId="7DF0A5C7">
                  <wp:extent cx="4629150" cy="2846070"/>
                  <wp:effectExtent l="0" t="0" r="0" b="0"/>
                  <wp:docPr id="4489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25893" name=""/>
                          <pic:cNvPicPr/>
                        </pic:nvPicPr>
                        <pic:blipFill>
                          <a:blip r:embed="rId67"/>
                          <a:stretch>
                            <a:fillRect/>
                          </a:stretch>
                        </pic:blipFill>
                        <pic:spPr>
                          <a:xfrm>
                            <a:off x="0" y="0"/>
                            <a:ext cx="4629150" cy="2846070"/>
                          </a:xfrm>
                          <a:prstGeom prst="rect">
                            <a:avLst/>
                          </a:prstGeom>
                        </pic:spPr>
                      </pic:pic>
                    </a:graphicData>
                  </a:graphic>
                </wp:inline>
              </w:drawing>
            </w:r>
          </w:p>
          <w:p w14:paraId="06C04ED9" w14:textId="77777777" w:rsidR="0024724B" w:rsidRDefault="0024724B" w:rsidP="00F8058A">
            <w:pPr>
              <w:rPr>
                <w:sz w:val="24"/>
                <w:szCs w:val="24"/>
              </w:rPr>
            </w:pPr>
          </w:p>
          <w:p w14:paraId="2A43B48B" w14:textId="5AD5B1EA" w:rsidR="0024724B" w:rsidRDefault="0024724B" w:rsidP="00F8058A">
            <w:pPr>
              <w:rPr>
                <w:sz w:val="24"/>
                <w:szCs w:val="24"/>
              </w:rPr>
            </w:pPr>
            <w:r>
              <w:rPr>
                <w:sz w:val="24"/>
                <w:szCs w:val="24"/>
              </w:rPr>
              <w:t xml:space="preserve">STEP 5 – Start Attack and after filter using length </w:t>
            </w:r>
          </w:p>
          <w:p w14:paraId="3F0DD740" w14:textId="77777777" w:rsidR="0024724B" w:rsidRDefault="0024724B" w:rsidP="00F8058A">
            <w:pPr>
              <w:rPr>
                <w:sz w:val="24"/>
                <w:szCs w:val="24"/>
              </w:rPr>
            </w:pPr>
          </w:p>
          <w:p w14:paraId="6AA173FF" w14:textId="6A820A30" w:rsidR="0024724B" w:rsidRDefault="0031622E" w:rsidP="00F8058A">
            <w:pPr>
              <w:rPr>
                <w:sz w:val="24"/>
                <w:szCs w:val="24"/>
              </w:rPr>
            </w:pPr>
            <w:r w:rsidRPr="0031622E">
              <w:rPr>
                <w:noProof/>
                <w:sz w:val="24"/>
                <w:szCs w:val="24"/>
              </w:rPr>
              <w:lastRenderedPageBreak/>
              <w:drawing>
                <wp:inline distT="0" distB="0" distL="0" distR="0" wp14:anchorId="19CDB466" wp14:editId="0EF7C33D">
                  <wp:extent cx="4603750" cy="3378200"/>
                  <wp:effectExtent l="0" t="0" r="6350" b="0"/>
                  <wp:docPr id="7523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29327" name=""/>
                          <pic:cNvPicPr/>
                        </pic:nvPicPr>
                        <pic:blipFill>
                          <a:blip r:embed="rId68"/>
                          <a:stretch>
                            <a:fillRect/>
                          </a:stretch>
                        </pic:blipFill>
                        <pic:spPr>
                          <a:xfrm>
                            <a:off x="0" y="0"/>
                            <a:ext cx="4603750" cy="3378200"/>
                          </a:xfrm>
                          <a:prstGeom prst="rect">
                            <a:avLst/>
                          </a:prstGeom>
                        </pic:spPr>
                      </pic:pic>
                    </a:graphicData>
                  </a:graphic>
                </wp:inline>
              </w:drawing>
            </w:r>
          </w:p>
          <w:p w14:paraId="260FB915" w14:textId="77777777" w:rsidR="0024724B" w:rsidRDefault="0024724B" w:rsidP="00F8058A">
            <w:pPr>
              <w:rPr>
                <w:sz w:val="24"/>
                <w:szCs w:val="24"/>
              </w:rPr>
            </w:pPr>
          </w:p>
          <w:p w14:paraId="0D8EA971" w14:textId="76E00D80" w:rsidR="0024724B" w:rsidRDefault="0031622E" w:rsidP="00F8058A">
            <w:pPr>
              <w:rPr>
                <w:sz w:val="24"/>
                <w:szCs w:val="24"/>
              </w:rPr>
            </w:pPr>
            <w:r>
              <w:rPr>
                <w:sz w:val="24"/>
                <w:szCs w:val="24"/>
              </w:rPr>
              <w:t xml:space="preserve">We got the flag </w:t>
            </w:r>
          </w:p>
          <w:p w14:paraId="5F306C8C" w14:textId="593A90EA" w:rsidR="0029536C" w:rsidRPr="00904D70" w:rsidRDefault="0029536C" w:rsidP="00F8058A">
            <w:pPr>
              <w:rPr>
                <w:sz w:val="24"/>
                <w:szCs w:val="24"/>
              </w:rPr>
            </w:pPr>
          </w:p>
        </w:tc>
      </w:tr>
      <w:tr w:rsidR="0031622E" w:rsidRPr="00904D70" w14:paraId="0EC7F5E8" w14:textId="77777777" w:rsidTr="00F8058A">
        <w:tc>
          <w:tcPr>
            <w:tcW w:w="4508" w:type="dxa"/>
          </w:tcPr>
          <w:p w14:paraId="11BF2A25" w14:textId="77777777" w:rsidR="00904D70" w:rsidRPr="00904D70" w:rsidRDefault="00904D70" w:rsidP="00F8058A">
            <w:pPr>
              <w:rPr>
                <w:sz w:val="24"/>
                <w:szCs w:val="24"/>
              </w:rPr>
            </w:pPr>
            <w:r w:rsidRPr="00904D70">
              <w:rPr>
                <w:sz w:val="24"/>
                <w:szCs w:val="24"/>
              </w:rPr>
              <w:lastRenderedPageBreak/>
              <w:t>Impact</w:t>
            </w:r>
          </w:p>
        </w:tc>
        <w:tc>
          <w:tcPr>
            <w:tcW w:w="4508" w:type="dxa"/>
          </w:tcPr>
          <w:p w14:paraId="6DC08C01" w14:textId="1D47DEAA" w:rsidR="00904D70" w:rsidRPr="00904D70" w:rsidRDefault="00AD1090" w:rsidP="00F8058A">
            <w:pPr>
              <w:rPr>
                <w:sz w:val="24"/>
                <w:szCs w:val="24"/>
              </w:rPr>
            </w:pPr>
            <w:r w:rsidRPr="00AD1090">
              <w:rPr>
                <w:sz w:val="24"/>
                <w:szCs w:val="24"/>
              </w:rPr>
              <w:t>In general, technical impact is not expected. Exploitation might hurt the business in different ways, for example: prevent legitimate users from purchasing a product, or lead to inflation in the internal economy of a game.</w:t>
            </w:r>
          </w:p>
        </w:tc>
      </w:tr>
      <w:tr w:rsidR="0031622E" w:rsidRPr="00904D70" w14:paraId="7AC571F1" w14:textId="77777777" w:rsidTr="00F8058A">
        <w:tc>
          <w:tcPr>
            <w:tcW w:w="4508" w:type="dxa"/>
          </w:tcPr>
          <w:p w14:paraId="28317C5B" w14:textId="77777777" w:rsidR="00904D70" w:rsidRPr="00904D70" w:rsidRDefault="00904D70" w:rsidP="00F8058A">
            <w:pPr>
              <w:rPr>
                <w:sz w:val="24"/>
                <w:szCs w:val="24"/>
              </w:rPr>
            </w:pPr>
            <w:r w:rsidRPr="00904D70">
              <w:rPr>
                <w:sz w:val="24"/>
                <w:szCs w:val="24"/>
              </w:rPr>
              <w:t>Remediations</w:t>
            </w:r>
          </w:p>
        </w:tc>
        <w:tc>
          <w:tcPr>
            <w:tcW w:w="4508" w:type="dxa"/>
          </w:tcPr>
          <w:p w14:paraId="59DD7735" w14:textId="77777777" w:rsidR="00AD1090" w:rsidRPr="00AD1090" w:rsidRDefault="00AD1090" w:rsidP="00AD1090">
            <w:pPr>
              <w:numPr>
                <w:ilvl w:val="0"/>
                <w:numId w:val="14"/>
              </w:numPr>
              <w:rPr>
                <w:sz w:val="24"/>
                <w:szCs w:val="24"/>
              </w:rPr>
            </w:pPr>
            <w:r w:rsidRPr="00AD1090">
              <w:rPr>
                <w:sz w:val="24"/>
                <w:szCs w:val="24"/>
              </w:rPr>
              <w:t>Device fingerprinting: denying service to unexpected client devices (e.g headless browsers) tends to make threat actors use more sophisticated solutions, thus more costly for them</w:t>
            </w:r>
          </w:p>
          <w:p w14:paraId="20331767" w14:textId="77777777" w:rsidR="00AD1090" w:rsidRPr="00AD1090" w:rsidRDefault="00AD1090" w:rsidP="00AD1090">
            <w:pPr>
              <w:numPr>
                <w:ilvl w:val="0"/>
                <w:numId w:val="14"/>
              </w:numPr>
              <w:rPr>
                <w:sz w:val="24"/>
                <w:szCs w:val="24"/>
              </w:rPr>
            </w:pPr>
            <w:r w:rsidRPr="00AD1090">
              <w:rPr>
                <w:sz w:val="24"/>
                <w:szCs w:val="24"/>
              </w:rPr>
              <w:t>Human detection: using either captcha or more advanced biometric solutions (e.g. typing patterns)</w:t>
            </w:r>
          </w:p>
          <w:p w14:paraId="63159A84" w14:textId="64A0A531" w:rsidR="00AD1090" w:rsidRPr="00AD1090" w:rsidRDefault="00AD1090" w:rsidP="00AD1090">
            <w:pPr>
              <w:numPr>
                <w:ilvl w:val="0"/>
                <w:numId w:val="14"/>
              </w:numPr>
              <w:rPr>
                <w:sz w:val="24"/>
                <w:szCs w:val="24"/>
              </w:rPr>
            </w:pPr>
            <w:r w:rsidRPr="00AD1090">
              <w:rPr>
                <w:sz w:val="24"/>
                <w:szCs w:val="24"/>
              </w:rPr>
              <w:t>Non-human patterns: analyse the user flow to detect non-human patterns (e.g. the user accessed the "add to cart" and "complete purchase" functions in less than one second)</w:t>
            </w:r>
          </w:p>
          <w:p w14:paraId="4ED59A76" w14:textId="77777777" w:rsidR="00AD1090" w:rsidRPr="00AD1090" w:rsidRDefault="00AD1090" w:rsidP="00AD1090">
            <w:pPr>
              <w:numPr>
                <w:ilvl w:val="0"/>
                <w:numId w:val="14"/>
              </w:numPr>
              <w:rPr>
                <w:sz w:val="24"/>
                <w:szCs w:val="24"/>
              </w:rPr>
            </w:pPr>
            <w:r w:rsidRPr="00AD1090">
              <w:rPr>
                <w:sz w:val="24"/>
                <w:szCs w:val="24"/>
              </w:rPr>
              <w:t>Consider blocking IP addresses of Tor exit nodes and well-known proxies</w:t>
            </w:r>
          </w:p>
          <w:p w14:paraId="0D7C75F2" w14:textId="77777777" w:rsidR="00904D70" w:rsidRPr="00904D70" w:rsidRDefault="00904D70" w:rsidP="00F8058A">
            <w:pPr>
              <w:rPr>
                <w:sz w:val="24"/>
                <w:szCs w:val="24"/>
              </w:rPr>
            </w:pPr>
          </w:p>
        </w:tc>
      </w:tr>
      <w:tr w:rsidR="0031622E" w:rsidRPr="00904D70" w14:paraId="50DFC41D" w14:textId="77777777" w:rsidTr="00F8058A">
        <w:tc>
          <w:tcPr>
            <w:tcW w:w="4508" w:type="dxa"/>
          </w:tcPr>
          <w:p w14:paraId="03B13120" w14:textId="77777777" w:rsidR="00904D70" w:rsidRPr="00904D70" w:rsidRDefault="00904D70" w:rsidP="00F8058A">
            <w:pPr>
              <w:rPr>
                <w:sz w:val="24"/>
                <w:szCs w:val="24"/>
              </w:rPr>
            </w:pPr>
            <w:r w:rsidRPr="00904D70">
              <w:rPr>
                <w:sz w:val="24"/>
                <w:szCs w:val="24"/>
              </w:rPr>
              <w:t>Reference</w:t>
            </w:r>
          </w:p>
        </w:tc>
        <w:tc>
          <w:tcPr>
            <w:tcW w:w="4508" w:type="dxa"/>
          </w:tcPr>
          <w:p w14:paraId="593BB7C4" w14:textId="3069BF93" w:rsidR="00904D70" w:rsidRDefault="00AD1090" w:rsidP="00F8058A">
            <w:pPr>
              <w:rPr>
                <w:sz w:val="24"/>
                <w:szCs w:val="24"/>
              </w:rPr>
            </w:pPr>
            <w:hyperlink r:id="rId69" w:history="1">
              <w:r w:rsidRPr="006F5D70">
                <w:rPr>
                  <w:rStyle w:val="Hyperlink"/>
                  <w:sz w:val="24"/>
                  <w:szCs w:val="24"/>
                </w:rPr>
                <w:t>https://owasp.org/API-Security/editions/2023/en/0xa6-unrestricted-access-to-sensitive-business-flows/</w:t>
              </w:r>
            </w:hyperlink>
          </w:p>
          <w:p w14:paraId="3FB654CB" w14:textId="2BF4AF50" w:rsidR="00AD1090" w:rsidRPr="00904D70" w:rsidRDefault="00AD1090" w:rsidP="00F8058A">
            <w:pPr>
              <w:rPr>
                <w:sz w:val="24"/>
                <w:szCs w:val="24"/>
              </w:rPr>
            </w:pPr>
          </w:p>
        </w:tc>
      </w:tr>
    </w:tbl>
    <w:p w14:paraId="33737A9B" w14:textId="77777777" w:rsidR="00904D70" w:rsidRDefault="00904D70" w:rsidP="00904D70"/>
    <w:p w14:paraId="2827C87C" w14:textId="77777777" w:rsidR="00904D70" w:rsidRDefault="00904D70"/>
    <w:p w14:paraId="537C6FF2" w14:textId="77777777" w:rsidR="00904D70" w:rsidRDefault="00904D70" w:rsidP="00904D70"/>
    <w:tbl>
      <w:tblPr>
        <w:tblStyle w:val="TableGrid"/>
        <w:tblW w:w="0" w:type="auto"/>
        <w:tblLook w:val="04A0" w:firstRow="1" w:lastRow="0" w:firstColumn="1" w:lastColumn="0" w:noHBand="0" w:noVBand="1"/>
      </w:tblPr>
      <w:tblGrid>
        <w:gridCol w:w="1541"/>
        <w:gridCol w:w="7475"/>
      </w:tblGrid>
      <w:tr w:rsidR="00904D70" w:rsidRPr="00904D70" w14:paraId="331F502C" w14:textId="77777777" w:rsidTr="00F8058A">
        <w:tc>
          <w:tcPr>
            <w:tcW w:w="4508" w:type="dxa"/>
          </w:tcPr>
          <w:p w14:paraId="67DF8787" w14:textId="77777777" w:rsidR="00904D70" w:rsidRPr="00904D70" w:rsidRDefault="00904D70" w:rsidP="00F8058A">
            <w:pPr>
              <w:rPr>
                <w:sz w:val="24"/>
                <w:szCs w:val="24"/>
              </w:rPr>
            </w:pPr>
            <w:r w:rsidRPr="00904D70">
              <w:rPr>
                <w:sz w:val="24"/>
                <w:szCs w:val="24"/>
              </w:rPr>
              <w:t>Vulnerability Name</w:t>
            </w:r>
          </w:p>
        </w:tc>
        <w:tc>
          <w:tcPr>
            <w:tcW w:w="4508" w:type="dxa"/>
          </w:tcPr>
          <w:p w14:paraId="055F4679" w14:textId="62D41E88" w:rsidR="00904D70" w:rsidRPr="00A53652" w:rsidRDefault="00A53652" w:rsidP="00F8058A">
            <w:pPr>
              <w:rPr>
                <w:sz w:val="24"/>
                <w:szCs w:val="24"/>
              </w:rPr>
            </w:pPr>
            <w:r w:rsidRPr="00A53652">
              <w:rPr>
                <w:sz w:val="24"/>
                <w:szCs w:val="24"/>
              </w:rPr>
              <w:t>Server-Side Request Forgery</w:t>
            </w:r>
          </w:p>
        </w:tc>
      </w:tr>
      <w:tr w:rsidR="00904D70" w:rsidRPr="00904D70" w14:paraId="3BA2873D" w14:textId="77777777" w:rsidTr="00F8058A">
        <w:tc>
          <w:tcPr>
            <w:tcW w:w="4508" w:type="dxa"/>
          </w:tcPr>
          <w:p w14:paraId="53537503" w14:textId="77777777" w:rsidR="00904D70" w:rsidRPr="00904D70" w:rsidRDefault="00904D70" w:rsidP="00F8058A">
            <w:pPr>
              <w:rPr>
                <w:sz w:val="24"/>
                <w:szCs w:val="24"/>
              </w:rPr>
            </w:pPr>
            <w:r w:rsidRPr="00904D70">
              <w:rPr>
                <w:sz w:val="24"/>
                <w:szCs w:val="24"/>
              </w:rPr>
              <w:t xml:space="preserve">Target URL </w:t>
            </w:r>
          </w:p>
        </w:tc>
        <w:tc>
          <w:tcPr>
            <w:tcW w:w="4508" w:type="dxa"/>
          </w:tcPr>
          <w:p w14:paraId="43BCC370" w14:textId="59415049" w:rsidR="00A53652" w:rsidRPr="00904D70" w:rsidRDefault="00A53652" w:rsidP="00F8058A">
            <w:pPr>
              <w:rPr>
                <w:sz w:val="24"/>
                <w:szCs w:val="24"/>
              </w:rPr>
            </w:pPr>
            <w:hyperlink r:id="rId70" w:history="1">
              <w:r w:rsidRPr="006F5D70">
                <w:rPr>
                  <w:rStyle w:val="Hyperlink"/>
                  <w:sz w:val="24"/>
                  <w:szCs w:val="24"/>
                </w:rPr>
                <w:t>http://localhost:3000/api/addNoteWithLink</w:t>
              </w:r>
            </w:hyperlink>
          </w:p>
        </w:tc>
      </w:tr>
      <w:tr w:rsidR="00904D70" w:rsidRPr="00904D70" w14:paraId="491D6858" w14:textId="77777777" w:rsidTr="00F8058A">
        <w:tc>
          <w:tcPr>
            <w:tcW w:w="4508" w:type="dxa"/>
          </w:tcPr>
          <w:p w14:paraId="652B0A0C" w14:textId="77777777" w:rsidR="00904D70" w:rsidRPr="00904D70" w:rsidRDefault="00904D70" w:rsidP="00F8058A">
            <w:pPr>
              <w:rPr>
                <w:sz w:val="24"/>
                <w:szCs w:val="24"/>
              </w:rPr>
            </w:pPr>
            <w:r w:rsidRPr="00904D70">
              <w:rPr>
                <w:sz w:val="24"/>
                <w:szCs w:val="24"/>
              </w:rPr>
              <w:lastRenderedPageBreak/>
              <w:t xml:space="preserve">Steps To Produce </w:t>
            </w:r>
          </w:p>
        </w:tc>
        <w:tc>
          <w:tcPr>
            <w:tcW w:w="4508" w:type="dxa"/>
          </w:tcPr>
          <w:p w14:paraId="212D9E2E" w14:textId="77777777" w:rsidR="00A53652" w:rsidRDefault="00A53652" w:rsidP="00A53652">
            <w:pPr>
              <w:pStyle w:val="ListParagraph"/>
              <w:numPr>
                <w:ilvl w:val="0"/>
                <w:numId w:val="15"/>
              </w:numPr>
              <w:rPr>
                <w:sz w:val="24"/>
                <w:szCs w:val="24"/>
              </w:rPr>
            </w:pPr>
            <w:r>
              <w:rPr>
                <w:sz w:val="24"/>
                <w:szCs w:val="24"/>
              </w:rPr>
              <w:t>Modify the link to localhost</w:t>
            </w:r>
          </w:p>
          <w:p w14:paraId="0737E315" w14:textId="77777777" w:rsidR="00A53652" w:rsidRDefault="00A53652" w:rsidP="00A53652">
            <w:pPr>
              <w:pStyle w:val="ListParagraph"/>
              <w:numPr>
                <w:ilvl w:val="0"/>
                <w:numId w:val="15"/>
              </w:numPr>
              <w:rPr>
                <w:sz w:val="24"/>
                <w:szCs w:val="24"/>
              </w:rPr>
            </w:pPr>
            <w:r>
              <w:rPr>
                <w:sz w:val="24"/>
                <w:szCs w:val="24"/>
              </w:rPr>
              <w:t xml:space="preserve">Find open port by fuzzing the parameter </w:t>
            </w:r>
          </w:p>
          <w:p w14:paraId="3F2D54DD" w14:textId="0F1645AF" w:rsidR="00A53652" w:rsidRPr="00A53652" w:rsidRDefault="00A53652" w:rsidP="00A53652">
            <w:pPr>
              <w:rPr>
                <w:sz w:val="24"/>
                <w:szCs w:val="24"/>
              </w:rPr>
            </w:pPr>
          </w:p>
        </w:tc>
      </w:tr>
      <w:tr w:rsidR="00904D70" w:rsidRPr="00904D70" w14:paraId="3466F2B2" w14:textId="77777777" w:rsidTr="00F8058A">
        <w:tc>
          <w:tcPr>
            <w:tcW w:w="4508" w:type="dxa"/>
          </w:tcPr>
          <w:p w14:paraId="0838CB71" w14:textId="77777777" w:rsidR="00904D70" w:rsidRPr="00904D70" w:rsidRDefault="00904D70" w:rsidP="00F8058A">
            <w:pPr>
              <w:rPr>
                <w:sz w:val="24"/>
                <w:szCs w:val="24"/>
              </w:rPr>
            </w:pPr>
            <w:r w:rsidRPr="00904D70">
              <w:rPr>
                <w:sz w:val="24"/>
                <w:szCs w:val="24"/>
              </w:rPr>
              <w:t>Severity</w:t>
            </w:r>
          </w:p>
        </w:tc>
        <w:tc>
          <w:tcPr>
            <w:tcW w:w="4508" w:type="dxa"/>
          </w:tcPr>
          <w:p w14:paraId="05E16EDE" w14:textId="2FB10C13" w:rsidR="00904D70" w:rsidRPr="00904D70" w:rsidRDefault="00A53652" w:rsidP="00F8058A">
            <w:pPr>
              <w:rPr>
                <w:sz w:val="24"/>
                <w:szCs w:val="24"/>
              </w:rPr>
            </w:pPr>
            <w:r>
              <w:rPr>
                <w:sz w:val="24"/>
                <w:szCs w:val="24"/>
              </w:rPr>
              <w:t>Critical</w:t>
            </w:r>
          </w:p>
        </w:tc>
      </w:tr>
      <w:tr w:rsidR="00904D70" w:rsidRPr="00904D70" w14:paraId="53C7FEBE" w14:textId="77777777" w:rsidTr="00F8058A">
        <w:tc>
          <w:tcPr>
            <w:tcW w:w="4508" w:type="dxa"/>
          </w:tcPr>
          <w:p w14:paraId="6C796B68" w14:textId="77777777" w:rsidR="00904D70" w:rsidRPr="00904D70" w:rsidRDefault="00904D70" w:rsidP="00F8058A">
            <w:pPr>
              <w:rPr>
                <w:sz w:val="24"/>
                <w:szCs w:val="24"/>
              </w:rPr>
            </w:pPr>
            <w:r w:rsidRPr="00904D70">
              <w:rPr>
                <w:sz w:val="24"/>
                <w:szCs w:val="24"/>
              </w:rPr>
              <w:t xml:space="preserve">CVSS Score </w:t>
            </w:r>
          </w:p>
        </w:tc>
        <w:tc>
          <w:tcPr>
            <w:tcW w:w="4508" w:type="dxa"/>
          </w:tcPr>
          <w:p w14:paraId="091A5F55" w14:textId="5DA963B6" w:rsidR="00904D70" w:rsidRPr="00904D70" w:rsidRDefault="00A53652" w:rsidP="00F8058A">
            <w:pPr>
              <w:rPr>
                <w:sz w:val="24"/>
                <w:szCs w:val="24"/>
              </w:rPr>
            </w:pPr>
            <w:r>
              <w:rPr>
                <w:sz w:val="24"/>
                <w:szCs w:val="24"/>
              </w:rPr>
              <w:t>9.8</w:t>
            </w:r>
          </w:p>
        </w:tc>
      </w:tr>
      <w:tr w:rsidR="00904D70" w:rsidRPr="00904D70" w14:paraId="7C84B332" w14:textId="77777777" w:rsidTr="00F8058A">
        <w:tc>
          <w:tcPr>
            <w:tcW w:w="4508" w:type="dxa"/>
          </w:tcPr>
          <w:p w14:paraId="3A84A813" w14:textId="77777777" w:rsidR="00904D70" w:rsidRPr="00904D70" w:rsidRDefault="00904D70" w:rsidP="00F8058A">
            <w:pPr>
              <w:rPr>
                <w:sz w:val="24"/>
                <w:szCs w:val="24"/>
              </w:rPr>
            </w:pPr>
            <w:r w:rsidRPr="00904D70">
              <w:rPr>
                <w:sz w:val="24"/>
                <w:szCs w:val="24"/>
              </w:rPr>
              <w:t xml:space="preserve">Attack Vector </w:t>
            </w:r>
          </w:p>
        </w:tc>
        <w:tc>
          <w:tcPr>
            <w:tcW w:w="4508" w:type="dxa"/>
          </w:tcPr>
          <w:p w14:paraId="0E30ADB5" w14:textId="2D6A7552" w:rsidR="00904D70" w:rsidRPr="00904D70" w:rsidRDefault="00A53652" w:rsidP="00F8058A">
            <w:pPr>
              <w:rPr>
                <w:sz w:val="24"/>
                <w:szCs w:val="24"/>
              </w:rPr>
            </w:pPr>
            <w:r w:rsidRPr="00A53652">
              <w:rPr>
                <w:sz w:val="24"/>
                <w:szCs w:val="24"/>
              </w:rPr>
              <w:t>CVSS:3.0/AV:N/AC:L/PR:N/UI:N/S:U/C:H/I:H/A:H</w:t>
            </w:r>
          </w:p>
        </w:tc>
      </w:tr>
      <w:tr w:rsidR="00904D70" w:rsidRPr="00904D70" w14:paraId="56AFB37B" w14:textId="77777777" w:rsidTr="00F8058A">
        <w:tc>
          <w:tcPr>
            <w:tcW w:w="4508" w:type="dxa"/>
          </w:tcPr>
          <w:p w14:paraId="09DB7915" w14:textId="77777777" w:rsidR="00904D70" w:rsidRPr="00904D70" w:rsidRDefault="00904D70" w:rsidP="00F8058A">
            <w:pPr>
              <w:rPr>
                <w:sz w:val="24"/>
                <w:szCs w:val="24"/>
              </w:rPr>
            </w:pPr>
            <w:r w:rsidRPr="00904D70">
              <w:rPr>
                <w:sz w:val="24"/>
                <w:szCs w:val="24"/>
              </w:rPr>
              <w:t>Proof Of Concept</w:t>
            </w:r>
          </w:p>
        </w:tc>
        <w:tc>
          <w:tcPr>
            <w:tcW w:w="4508" w:type="dxa"/>
          </w:tcPr>
          <w:p w14:paraId="296E5566" w14:textId="77777777" w:rsidR="00904D70" w:rsidRDefault="00A53652" w:rsidP="00F8058A">
            <w:pPr>
              <w:rPr>
                <w:sz w:val="24"/>
                <w:szCs w:val="24"/>
              </w:rPr>
            </w:pPr>
            <w:r>
              <w:rPr>
                <w:sz w:val="24"/>
                <w:szCs w:val="24"/>
              </w:rPr>
              <w:t xml:space="preserve">STEP 1 – We have parameter it is requesting resource from a particular link </w:t>
            </w:r>
          </w:p>
          <w:p w14:paraId="0759CAF0" w14:textId="77777777" w:rsidR="00A53652" w:rsidRDefault="00A53652" w:rsidP="00F8058A">
            <w:pPr>
              <w:rPr>
                <w:sz w:val="24"/>
                <w:szCs w:val="24"/>
              </w:rPr>
            </w:pPr>
          </w:p>
          <w:p w14:paraId="261AFEBB" w14:textId="77777777" w:rsidR="00A53652" w:rsidRDefault="00A53652" w:rsidP="00F8058A">
            <w:pPr>
              <w:rPr>
                <w:sz w:val="24"/>
                <w:szCs w:val="24"/>
              </w:rPr>
            </w:pPr>
            <w:r w:rsidRPr="00A53652">
              <w:rPr>
                <w:noProof/>
                <w:sz w:val="24"/>
                <w:szCs w:val="24"/>
              </w:rPr>
              <w:drawing>
                <wp:inline distT="0" distB="0" distL="0" distR="0" wp14:anchorId="330612F9" wp14:editId="6088C493">
                  <wp:extent cx="4591050" cy="2855595"/>
                  <wp:effectExtent l="0" t="0" r="0" b="1905"/>
                  <wp:docPr id="13837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9425" name=""/>
                          <pic:cNvPicPr/>
                        </pic:nvPicPr>
                        <pic:blipFill>
                          <a:blip r:embed="rId71"/>
                          <a:stretch>
                            <a:fillRect/>
                          </a:stretch>
                        </pic:blipFill>
                        <pic:spPr>
                          <a:xfrm>
                            <a:off x="0" y="0"/>
                            <a:ext cx="4591050" cy="2855595"/>
                          </a:xfrm>
                          <a:prstGeom prst="rect">
                            <a:avLst/>
                          </a:prstGeom>
                        </pic:spPr>
                      </pic:pic>
                    </a:graphicData>
                  </a:graphic>
                </wp:inline>
              </w:drawing>
            </w:r>
          </w:p>
          <w:p w14:paraId="6461F3C6" w14:textId="77777777" w:rsidR="00A53652" w:rsidRDefault="00A53652" w:rsidP="00F8058A">
            <w:pPr>
              <w:rPr>
                <w:sz w:val="24"/>
                <w:szCs w:val="24"/>
              </w:rPr>
            </w:pPr>
          </w:p>
          <w:p w14:paraId="2ECC0356" w14:textId="016A9861" w:rsidR="00A53652" w:rsidRDefault="00A53652" w:rsidP="00F8058A">
            <w:pPr>
              <w:rPr>
                <w:sz w:val="24"/>
                <w:szCs w:val="24"/>
              </w:rPr>
            </w:pPr>
            <w:r>
              <w:rPr>
                <w:sz w:val="24"/>
                <w:szCs w:val="24"/>
              </w:rPr>
              <w:t xml:space="preserve">STEP 2 – Let’s Modify it to local host and try to fetch from local host and fuzz port number with burp intruder </w:t>
            </w:r>
          </w:p>
          <w:p w14:paraId="3423B612" w14:textId="77777777" w:rsidR="00A53652" w:rsidRDefault="00A53652" w:rsidP="00F8058A">
            <w:pPr>
              <w:rPr>
                <w:sz w:val="24"/>
                <w:szCs w:val="24"/>
              </w:rPr>
            </w:pPr>
          </w:p>
          <w:p w14:paraId="54F9E808" w14:textId="3DE75918" w:rsidR="00A53652" w:rsidRDefault="00A53652" w:rsidP="00F8058A">
            <w:pPr>
              <w:rPr>
                <w:sz w:val="24"/>
                <w:szCs w:val="24"/>
              </w:rPr>
            </w:pPr>
            <w:r w:rsidRPr="00A53652">
              <w:rPr>
                <w:noProof/>
                <w:sz w:val="24"/>
                <w:szCs w:val="24"/>
              </w:rPr>
              <w:drawing>
                <wp:inline distT="0" distB="0" distL="0" distR="0" wp14:anchorId="6F51C515" wp14:editId="054D7622">
                  <wp:extent cx="4629150" cy="2586355"/>
                  <wp:effectExtent l="0" t="0" r="0" b="4445"/>
                  <wp:docPr id="3970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3347" name=""/>
                          <pic:cNvPicPr/>
                        </pic:nvPicPr>
                        <pic:blipFill>
                          <a:blip r:embed="rId72"/>
                          <a:stretch>
                            <a:fillRect/>
                          </a:stretch>
                        </pic:blipFill>
                        <pic:spPr>
                          <a:xfrm>
                            <a:off x="0" y="0"/>
                            <a:ext cx="4629150" cy="2586355"/>
                          </a:xfrm>
                          <a:prstGeom prst="rect">
                            <a:avLst/>
                          </a:prstGeom>
                        </pic:spPr>
                      </pic:pic>
                    </a:graphicData>
                  </a:graphic>
                </wp:inline>
              </w:drawing>
            </w:r>
          </w:p>
          <w:p w14:paraId="7B1EFFE1" w14:textId="77777777" w:rsidR="00A53652" w:rsidRDefault="00A53652" w:rsidP="00F8058A">
            <w:pPr>
              <w:rPr>
                <w:sz w:val="24"/>
                <w:szCs w:val="24"/>
              </w:rPr>
            </w:pPr>
          </w:p>
          <w:p w14:paraId="384E8856" w14:textId="1F2A39B7" w:rsidR="00A53652" w:rsidRDefault="00A53652" w:rsidP="00F8058A">
            <w:pPr>
              <w:rPr>
                <w:sz w:val="24"/>
                <w:szCs w:val="24"/>
              </w:rPr>
            </w:pPr>
            <w:r>
              <w:rPr>
                <w:sz w:val="24"/>
                <w:szCs w:val="24"/>
              </w:rPr>
              <w:t xml:space="preserve">Here we got another flag </w:t>
            </w:r>
          </w:p>
          <w:p w14:paraId="1969835E" w14:textId="77777777" w:rsidR="00A53652" w:rsidRDefault="00A53652" w:rsidP="00F8058A">
            <w:pPr>
              <w:rPr>
                <w:sz w:val="24"/>
                <w:szCs w:val="24"/>
              </w:rPr>
            </w:pPr>
          </w:p>
          <w:p w14:paraId="65B6BB8B" w14:textId="39B1D916" w:rsidR="00A53652" w:rsidRDefault="00A53652" w:rsidP="00F8058A">
            <w:pPr>
              <w:rPr>
                <w:sz w:val="24"/>
                <w:szCs w:val="24"/>
              </w:rPr>
            </w:pPr>
          </w:p>
          <w:p w14:paraId="43C0CE1B" w14:textId="33F49E66" w:rsidR="00A53652" w:rsidRPr="00904D70" w:rsidRDefault="00A53652" w:rsidP="00F8058A">
            <w:pPr>
              <w:rPr>
                <w:sz w:val="24"/>
                <w:szCs w:val="24"/>
              </w:rPr>
            </w:pPr>
          </w:p>
        </w:tc>
      </w:tr>
      <w:tr w:rsidR="00904D70" w:rsidRPr="00904D70" w14:paraId="5C896FBD" w14:textId="77777777" w:rsidTr="00F8058A">
        <w:tc>
          <w:tcPr>
            <w:tcW w:w="4508" w:type="dxa"/>
          </w:tcPr>
          <w:p w14:paraId="2D854F13" w14:textId="77777777" w:rsidR="00904D70" w:rsidRPr="00904D70" w:rsidRDefault="00904D70" w:rsidP="00F8058A">
            <w:pPr>
              <w:rPr>
                <w:sz w:val="24"/>
                <w:szCs w:val="24"/>
              </w:rPr>
            </w:pPr>
            <w:r w:rsidRPr="00904D70">
              <w:rPr>
                <w:sz w:val="24"/>
                <w:szCs w:val="24"/>
              </w:rPr>
              <w:lastRenderedPageBreak/>
              <w:t>Impact</w:t>
            </w:r>
          </w:p>
        </w:tc>
        <w:tc>
          <w:tcPr>
            <w:tcW w:w="4508" w:type="dxa"/>
          </w:tcPr>
          <w:p w14:paraId="6E375A20" w14:textId="5660E074" w:rsidR="00904D70" w:rsidRPr="00904D70" w:rsidRDefault="00A53652" w:rsidP="00F8058A">
            <w:pPr>
              <w:rPr>
                <w:sz w:val="24"/>
                <w:szCs w:val="24"/>
              </w:rPr>
            </w:pPr>
            <w:r w:rsidRPr="00A53652">
              <w:rPr>
                <w:sz w:val="24"/>
                <w:szCs w:val="24"/>
              </w:rPr>
              <w:t>Successful exploitation might lead to internal services enumeration (e.g. port scanning), information disclosure, bypassing firewalls, or other security mechanisms. In some cases, it can lead to DoS or the server being used as a proxy to hide malicious activities.</w:t>
            </w:r>
          </w:p>
        </w:tc>
      </w:tr>
      <w:tr w:rsidR="00904D70" w:rsidRPr="00904D70" w14:paraId="3721D483" w14:textId="77777777" w:rsidTr="00F8058A">
        <w:tc>
          <w:tcPr>
            <w:tcW w:w="4508" w:type="dxa"/>
          </w:tcPr>
          <w:p w14:paraId="1F909814" w14:textId="77777777" w:rsidR="00904D70" w:rsidRPr="00904D70" w:rsidRDefault="00904D70" w:rsidP="00F8058A">
            <w:pPr>
              <w:rPr>
                <w:sz w:val="24"/>
                <w:szCs w:val="24"/>
              </w:rPr>
            </w:pPr>
            <w:r w:rsidRPr="00904D70">
              <w:rPr>
                <w:sz w:val="24"/>
                <w:szCs w:val="24"/>
              </w:rPr>
              <w:t>Remediations</w:t>
            </w:r>
          </w:p>
        </w:tc>
        <w:tc>
          <w:tcPr>
            <w:tcW w:w="4508" w:type="dxa"/>
          </w:tcPr>
          <w:p w14:paraId="1EE5B033" w14:textId="77777777" w:rsidR="00A53652" w:rsidRPr="00A53652" w:rsidRDefault="00A53652" w:rsidP="00A53652">
            <w:pPr>
              <w:numPr>
                <w:ilvl w:val="0"/>
                <w:numId w:val="16"/>
              </w:numPr>
              <w:rPr>
                <w:sz w:val="24"/>
                <w:szCs w:val="24"/>
              </w:rPr>
            </w:pPr>
            <w:r w:rsidRPr="00A53652">
              <w:rPr>
                <w:sz w:val="24"/>
                <w:szCs w:val="24"/>
              </w:rPr>
              <w:t>Isolate the resource fetching mechanism in your network: usually these features are aimed to retrieve remote resources and not internal ones.</w:t>
            </w:r>
          </w:p>
          <w:p w14:paraId="6CA54AA0" w14:textId="77777777" w:rsidR="00A53652" w:rsidRPr="00A53652" w:rsidRDefault="00A53652" w:rsidP="00A53652">
            <w:pPr>
              <w:numPr>
                <w:ilvl w:val="0"/>
                <w:numId w:val="16"/>
              </w:numPr>
              <w:rPr>
                <w:sz w:val="24"/>
                <w:szCs w:val="24"/>
              </w:rPr>
            </w:pPr>
            <w:r w:rsidRPr="00A53652">
              <w:rPr>
                <w:sz w:val="24"/>
                <w:szCs w:val="24"/>
              </w:rPr>
              <w:t>Whenever possible, use allow lists of:</w:t>
            </w:r>
          </w:p>
          <w:p w14:paraId="1C2CBB83" w14:textId="77777777" w:rsidR="00A53652" w:rsidRPr="00A53652" w:rsidRDefault="00A53652" w:rsidP="00A53652">
            <w:pPr>
              <w:numPr>
                <w:ilvl w:val="1"/>
                <w:numId w:val="17"/>
              </w:numPr>
              <w:rPr>
                <w:sz w:val="24"/>
                <w:szCs w:val="24"/>
              </w:rPr>
            </w:pPr>
            <w:r w:rsidRPr="00A53652">
              <w:rPr>
                <w:sz w:val="24"/>
                <w:szCs w:val="24"/>
              </w:rPr>
              <w:t>Remote origins users are expected to download resources from (e.g. Google Drive, Gravatar, etc.)</w:t>
            </w:r>
          </w:p>
          <w:p w14:paraId="7B224CE7" w14:textId="77777777" w:rsidR="00A53652" w:rsidRPr="00A53652" w:rsidRDefault="00A53652" w:rsidP="00A53652">
            <w:pPr>
              <w:numPr>
                <w:ilvl w:val="1"/>
                <w:numId w:val="17"/>
              </w:numPr>
              <w:rPr>
                <w:sz w:val="24"/>
                <w:szCs w:val="24"/>
              </w:rPr>
            </w:pPr>
            <w:r w:rsidRPr="00A53652">
              <w:rPr>
                <w:sz w:val="24"/>
                <w:szCs w:val="24"/>
              </w:rPr>
              <w:t>URL schemes and ports</w:t>
            </w:r>
          </w:p>
          <w:p w14:paraId="6DED4296" w14:textId="77777777" w:rsidR="00A53652" w:rsidRPr="00A53652" w:rsidRDefault="00A53652" w:rsidP="00A53652">
            <w:pPr>
              <w:numPr>
                <w:ilvl w:val="1"/>
                <w:numId w:val="17"/>
              </w:numPr>
              <w:rPr>
                <w:sz w:val="24"/>
                <w:szCs w:val="24"/>
              </w:rPr>
            </w:pPr>
            <w:r w:rsidRPr="00A53652">
              <w:rPr>
                <w:sz w:val="24"/>
                <w:szCs w:val="24"/>
              </w:rPr>
              <w:t>Accepted media types for a given functionality</w:t>
            </w:r>
          </w:p>
          <w:p w14:paraId="42205A52" w14:textId="77777777" w:rsidR="00A53652" w:rsidRPr="00A53652" w:rsidRDefault="00A53652" w:rsidP="00A53652">
            <w:pPr>
              <w:numPr>
                <w:ilvl w:val="0"/>
                <w:numId w:val="16"/>
              </w:numPr>
              <w:rPr>
                <w:sz w:val="24"/>
                <w:szCs w:val="24"/>
              </w:rPr>
            </w:pPr>
            <w:r w:rsidRPr="00A53652">
              <w:rPr>
                <w:sz w:val="24"/>
                <w:szCs w:val="24"/>
              </w:rPr>
              <w:t>Disable HTTP redirections.</w:t>
            </w:r>
          </w:p>
          <w:p w14:paraId="6E35CFEE" w14:textId="77777777" w:rsidR="00A53652" w:rsidRPr="00A53652" w:rsidRDefault="00A53652" w:rsidP="00A53652">
            <w:pPr>
              <w:numPr>
                <w:ilvl w:val="0"/>
                <w:numId w:val="16"/>
              </w:numPr>
              <w:rPr>
                <w:sz w:val="24"/>
                <w:szCs w:val="24"/>
              </w:rPr>
            </w:pPr>
            <w:r w:rsidRPr="00A53652">
              <w:rPr>
                <w:sz w:val="24"/>
                <w:szCs w:val="24"/>
              </w:rPr>
              <w:t>Use a well-tested and maintained URL parser to avoid issues caused by URL parsing inconsistencies.</w:t>
            </w:r>
          </w:p>
          <w:p w14:paraId="2176DCFE" w14:textId="77777777" w:rsidR="00A53652" w:rsidRPr="00A53652" w:rsidRDefault="00A53652" w:rsidP="00A53652">
            <w:pPr>
              <w:numPr>
                <w:ilvl w:val="0"/>
                <w:numId w:val="16"/>
              </w:numPr>
              <w:rPr>
                <w:sz w:val="24"/>
                <w:szCs w:val="24"/>
              </w:rPr>
            </w:pPr>
            <w:r w:rsidRPr="00A53652">
              <w:rPr>
                <w:sz w:val="24"/>
                <w:szCs w:val="24"/>
              </w:rPr>
              <w:t>Validate and sanitize all client-supplied input data.</w:t>
            </w:r>
          </w:p>
          <w:p w14:paraId="6808B5BE" w14:textId="77777777" w:rsidR="00A53652" w:rsidRPr="00A53652" w:rsidRDefault="00A53652" w:rsidP="00A53652">
            <w:pPr>
              <w:numPr>
                <w:ilvl w:val="0"/>
                <w:numId w:val="16"/>
              </w:numPr>
              <w:rPr>
                <w:sz w:val="24"/>
                <w:szCs w:val="24"/>
              </w:rPr>
            </w:pPr>
            <w:r w:rsidRPr="00A53652">
              <w:rPr>
                <w:sz w:val="24"/>
                <w:szCs w:val="24"/>
              </w:rPr>
              <w:t>Do not send raw responses to clients.</w:t>
            </w:r>
          </w:p>
          <w:p w14:paraId="0926F8C2" w14:textId="77777777" w:rsidR="00904D70" w:rsidRPr="00904D70" w:rsidRDefault="00904D70" w:rsidP="00F8058A">
            <w:pPr>
              <w:rPr>
                <w:sz w:val="24"/>
                <w:szCs w:val="24"/>
              </w:rPr>
            </w:pPr>
          </w:p>
        </w:tc>
      </w:tr>
      <w:tr w:rsidR="00904D70" w:rsidRPr="00904D70" w14:paraId="1FC9B7D2" w14:textId="77777777" w:rsidTr="00F8058A">
        <w:tc>
          <w:tcPr>
            <w:tcW w:w="4508" w:type="dxa"/>
          </w:tcPr>
          <w:p w14:paraId="27E27B9C" w14:textId="77777777" w:rsidR="00904D70" w:rsidRPr="00904D70" w:rsidRDefault="00904D70" w:rsidP="00F8058A">
            <w:pPr>
              <w:rPr>
                <w:sz w:val="24"/>
                <w:szCs w:val="24"/>
              </w:rPr>
            </w:pPr>
            <w:r w:rsidRPr="00904D70">
              <w:rPr>
                <w:sz w:val="24"/>
                <w:szCs w:val="24"/>
              </w:rPr>
              <w:t>Reference</w:t>
            </w:r>
          </w:p>
        </w:tc>
        <w:tc>
          <w:tcPr>
            <w:tcW w:w="4508" w:type="dxa"/>
          </w:tcPr>
          <w:p w14:paraId="4CD87A59" w14:textId="11A71ED2" w:rsidR="00904D70" w:rsidRDefault="00A53652" w:rsidP="00F8058A">
            <w:pPr>
              <w:rPr>
                <w:sz w:val="24"/>
                <w:szCs w:val="24"/>
              </w:rPr>
            </w:pPr>
            <w:hyperlink r:id="rId73" w:history="1">
              <w:r w:rsidRPr="006F5D70">
                <w:rPr>
                  <w:rStyle w:val="Hyperlink"/>
                  <w:sz w:val="24"/>
                  <w:szCs w:val="24"/>
                </w:rPr>
                <w:t>https://owasp.org/API-Security/editions/2023/en/0xa7-server-side-request-forgery/</w:t>
              </w:r>
            </w:hyperlink>
          </w:p>
          <w:p w14:paraId="36ACD73B" w14:textId="32BB0BEE" w:rsidR="00A53652" w:rsidRPr="00904D70" w:rsidRDefault="00A53652" w:rsidP="00F8058A">
            <w:pPr>
              <w:rPr>
                <w:sz w:val="24"/>
                <w:szCs w:val="24"/>
              </w:rPr>
            </w:pPr>
          </w:p>
        </w:tc>
      </w:tr>
    </w:tbl>
    <w:p w14:paraId="189DAE69" w14:textId="77777777" w:rsidR="00904D70" w:rsidRDefault="00904D70" w:rsidP="00904D70"/>
    <w:p w14:paraId="7A70C682" w14:textId="77777777" w:rsidR="00904D70" w:rsidRDefault="00904D70"/>
    <w:p w14:paraId="272495F7" w14:textId="77777777" w:rsidR="00904D70" w:rsidRDefault="00904D70" w:rsidP="00904D70"/>
    <w:tbl>
      <w:tblPr>
        <w:tblStyle w:val="TableGrid"/>
        <w:tblW w:w="0" w:type="auto"/>
        <w:tblLook w:val="04A0" w:firstRow="1" w:lastRow="0" w:firstColumn="1" w:lastColumn="0" w:noHBand="0" w:noVBand="1"/>
      </w:tblPr>
      <w:tblGrid>
        <w:gridCol w:w="1546"/>
        <w:gridCol w:w="7470"/>
      </w:tblGrid>
      <w:tr w:rsidR="00904D70" w:rsidRPr="00904D70" w14:paraId="69A70B57" w14:textId="77777777" w:rsidTr="00F8058A">
        <w:tc>
          <w:tcPr>
            <w:tcW w:w="4508" w:type="dxa"/>
          </w:tcPr>
          <w:p w14:paraId="4199EE3C" w14:textId="77777777" w:rsidR="00904D70" w:rsidRPr="00904D70" w:rsidRDefault="00904D70" w:rsidP="00F8058A">
            <w:pPr>
              <w:rPr>
                <w:sz w:val="24"/>
                <w:szCs w:val="24"/>
              </w:rPr>
            </w:pPr>
            <w:r w:rsidRPr="00904D70">
              <w:rPr>
                <w:sz w:val="24"/>
                <w:szCs w:val="24"/>
              </w:rPr>
              <w:t>Vulnerability Name</w:t>
            </w:r>
          </w:p>
        </w:tc>
        <w:tc>
          <w:tcPr>
            <w:tcW w:w="4508" w:type="dxa"/>
          </w:tcPr>
          <w:p w14:paraId="495554E7" w14:textId="771CEA75" w:rsidR="00904D70" w:rsidRPr="00A53652" w:rsidRDefault="00A53652" w:rsidP="00F8058A">
            <w:pPr>
              <w:rPr>
                <w:sz w:val="24"/>
                <w:szCs w:val="24"/>
              </w:rPr>
            </w:pPr>
            <w:r w:rsidRPr="00A53652">
              <w:rPr>
                <w:sz w:val="24"/>
                <w:szCs w:val="24"/>
              </w:rPr>
              <w:t>Security Misconfiguration</w:t>
            </w:r>
          </w:p>
        </w:tc>
      </w:tr>
      <w:tr w:rsidR="00904D70" w:rsidRPr="00904D70" w14:paraId="2206E091" w14:textId="77777777" w:rsidTr="00F8058A">
        <w:tc>
          <w:tcPr>
            <w:tcW w:w="4508" w:type="dxa"/>
          </w:tcPr>
          <w:p w14:paraId="486AF840" w14:textId="77777777" w:rsidR="00904D70" w:rsidRPr="00904D70" w:rsidRDefault="00904D70" w:rsidP="00F8058A">
            <w:pPr>
              <w:rPr>
                <w:sz w:val="24"/>
                <w:szCs w:val="24"/>
              </w:rPr>
            </w:pPr>
            <w:r w:rsidRPr="00904D70">
              <w:rPr>
                <w:sz w:val="24"/>
                <w:szCs w:val="24"/>
              </w:rPr>
              <w:t xml:space="preserve">Target URL </w:t>
            </w:r>
          </w:p>
        </w:tc>
        <w:tc>
          <w:tcPr>
            <w:tcW w:w="4508" w:type="dxa"/>
          </w:tcPr>
          <w:p w14:paraId="6EA58B23" w14:textId="449E0A6E" w:rsidR="00904D70" w:rsidRDefault="008C2DA3" w:rsidP="00F8058A">
            <w:pPr>
              <w:rPr>
                <w:sz w:val="24"/>
                <w:szCs w:val="24"/>
              </w:rPr>
            </w:pPr>
            <w:hyperlink r:id="rId74" w:history="1">
              <w:r w:rsidRPr="006F5D70">
                <w:rPr>
                  <w:rStyle w:val="Hyperlink"/>
                  <w:sz w:val="24"/>
                  <w:szCs w:val="24"/>
                </w:rPr>
                <w:t>http://localhost:3000/api/user/user</w:t>
              </w:r>
            </w:hyperlink>
          </w:p>
          <w:p w14:paraId="4AC27B74" w14:textId="580C0346" w:rsidR="008C2DA3" w:rsidRPr="00904D70" w:rsidRDefault="008C2DA3" w:rsidP="00F8058A">
            <w:pPr>
              <w:rPr>
                <w:sz w:val="24"/>
                <w:szCs w:val="24"/>
              </w:rPr>
            </w:pPr>
          </w:p>
        </w:tc>
      </w:tr>
      <w:tr w:rsidR="00904D70" w:rsidRPr="00904D70" w14:paraId="0E555E79" w14:textId="77777777" w:rsidTr="00F8058A">
        <w:tc>
          <w:tcPr>
            <w:tcW w:w="4508" w:type="dxa"/>
          </w:tcPr>
          <w:p w14:paraId="7CE1E2D4" w14:textId="77777777" w:rsidR="00904D70" w:rsidRPr="00904D70" w:rsidRDefault="00904D70" w:rsidP="00F8058A">
            <w:pPr>
              <w:rPr>
                <w:sz w:val="24"/>
                <w:szCs w:val="24"/>
              </w:rPr>
            </w:pPr>
            <w:r w:rsidRPr="00904D70">
              <w:rPr>
                <w:sz w:val="24"/>
                <w:szCs w:val="24"/>
              </w:rPr>
              <w:t xml:space="preserve">Steps To Produce </w:t>
            </w:r>
          </w:p>
        </w:tc>
        <w:tc>
          <w:tcPr>
            <w:tcW w:w="4508" w:type="dxa"/>
          </w:tcPr>
          <w:p w14:paraId="5CB8B736" w14:textId="77777777" w:rsidR="00904D70" w:rsidRDefault="008C2DA3" w:rsidP="008C2DA3">
            <w:pPr>
              <w:pStyle w:val="ListParagraph"/>
              <w:numPr>
                <w:ilvl w:val="0"/>
                <w:numId w:val="20"/>
              </w:numPr>
              <w:rPr>
                <w:sz w:val="24"/>
                <w:szCs w:val="24"/>
              </w:rPr>
            </w:pPr>
            <w:r>
              <w:rPr>
                <w:sz w:val="24"/>
                <w:szCs w:val="24"/>
              </w:rPr>
              <w:t xml:space="preserve">Modify the token bit </w:t>
            </w:r>
          </w:p>
          <w:p w14:paraId="458587E0" w14:textId="77777777" w:rsidR="008C2DA3" w:rsidRDefault="008C2DA3" w:rsidP="008C2DA3">
            <w:pPr>
              <w:pStyle w:val="ListParagraph"/>
              <w:numPr>
                <w:ilvl w:val="0"/>
                <w:numId w:val="20"/>
              </w:numPr>
              <w:rPr>
                <w:sz w:val="24"/>
                <w:szCs w:val="24"/>
              </w:rPr>
            </w:pPr>
            <w:r>
              <w:rPr>
                <w:sz w:val="24"/>
                <w:szCs w:val="24"/>
              </w:rPr>
              <w:t xml:space="preserve">Try to fetch the profile </w:t>
            </w:r>
          </w:p>
          <w:p w14:paraId="00C7DC26" w14:textId="0C7266B5" w:rsidR="008C2DA3" w:rsidRPr="008C2DA3" w:rsidRDefault="008C2DA3" w:rsidP="008C2DA3">
            <w:pPr>
              <w:pStyle w:val="ListParagraph"/>
              <w:numPr>
                <w:ilvl w:val="0"/>
                <w:numId w:val="20"/>
              </w:numPr>
              <w:rPr>
                <w:sz w:val="24"/>
                <w:szCs w:val="24"/>
              </w:rPr>
            </w:pPr>
            <w:r>
              <w:rPr>
                <w:sz w:val="24"/>
                <w:szCs w:val="24"/>
              </w:rPr>
              <w:t>You will get an error which revels details</w:t>
            </w:r>
          </w:p>
        </w:tc>
      </w:tr>
      <w:tr w:rsidR="00904D70" w:rsidRPr="00904D70" w14:paraId="69E071F4" w14:textId="77777777" w:rsidTr="00F8058A">
        <w:tc>
          <w:tcPr>
            <w:tcW w:w="4508" w:type="dxa"/>
          </w:tcPr>
          <w:p w14:paraId="7C15F211" w14:textId="77777777" w:rsidR="00904D70" w:rsidRPr="00904D70" w:rsidRDefault="00904D70" w:rsidP="00F8058A">
            <w:pPr>
              <w:rPr>
                <w:sz w:val="24"/>
                <w:szCs w:val="24"/>
              </w:rPr>
            </w:pPr>
            <w:r w:rsidRPr="00904D70">
              <w:rPr>
                <w:sz w:val="24"/>
                <w:szCs w:val="24"/>
              </w:rPr>
              <w:t>Severity</w:t>
            </w:r>
          </w:p>
        </w:tc>
        <w:tc>
          <w:tcPr>
            <w:tcW w:w="4508" w:type="dxa"/>
          </w:tcPr>
          <w:p w14:paraId="70F45EA9" w14:textId="6982CFF1" w:rsidR="00904D70" w:rsidRPr="00904D70" w:rsidRDefault="008C2DA3" w:rsidP="00F8058A">
            <w:pPr>
              <w:rPr>
                <w:sz w:val="24"/>
                <w:szCs w:val="24"/>
              </w:rPr>
            </w:pPr>
            <w:r>
              <w:rPr>
                <w:sz w:val="24"/>
                <w:szCs w:val="24"/>
              </w:rPr>
              <w:t>Critical</w:t>
            </w:r>
          </w:p>
        </w:tc>
      </w:tr>
      <w:tr w:rsidR="00904D70" w:rsidRPr="00904D70" w14:paraId="498898CC" w14:textId="77777777" w:rsidTr="00F8058A">
        <w:tc>
          <w:tcPr>
            <w:tcW w:w="4508" w:type="dxa"/>
          </w:tcPr>
          <w:p w14:paraId="62808185" w14:textId="77777777" w:rsidR="00904D70" w:rsidRPr="00904D70" w:rsidRDefault="00904D70" w:rsidP="00F8058A">
            <w:pPr>
              <w:rPr>
                <w:sz w:val="24"/>
                <w:szCs w:val="24"/>
              </w:rPr>
            </w:pPr>
            <w:r w:rsidRPr="00904D70">
              <w:rPr>
                <w:sz w:val="24"/>
                <w:szCs w:val="24"/>
              </w:rPr>
              <w:t xml:space="preserve">CVSS Score </w:t>
            </w:r>
          </w:p>
        </w:tc>
        <w:tc>
          <w:tcPr>
            <w:tcW w:w="4508" w:type="dxa"/>
          </w:tcPr>
          <w:p w14:paraId="76F5AA06" w14:textId="52A5AC36" w:rsidR="00904D70" w:rsidRPr="00904D70" w:rsidRDefault="008C2DA3" w:rsidP="00F8058A">
            <w:pPr>
              <w:rPr>
                <w:sz w:val="24"/>
                <w:szCs w:val="24"/>
              </w:rPr>
            </w:pPr>
            <w:r>
              <w:rPr>
                <w:sz w:val="24"/>
                <w:szCs w:val="24"/>
              </w:rPr>
              <w:t xml:space="preserve">9.8 </w:t>
            </w:r>
          </w:p>
        </w:tc>
      </w:tr>
      <w:tr w:rsidR="00904D70" w:rsidRPr="00904D70" w14:paraId="2A70553B" w14:textId="77777777" w:rsidTr="00F8058A">
        <w:tc>
          <w:tcPr>
            <w:tcW w:w="4508" w:type="dxa"/>
          </w:tcPr>
          <w:p w14:paraId="185AA440" w14:textId="77777777" w:rsidR="00904D70" w:rsidRPr="00904D70" w:rsidRDefault="00904D70" w:rsidP="00F8058A">
            <w:pPr>
              <w:rPr>
                <w:sz w:val="24"/>
                <w:szCs w:val="24"/>
              </w:rPr>
            </w:pPr>
            <w:r w:rsidRPr="00904D70">
              <w:rPr>
                <w:sz w:val="24"/>
                <w:szCs w:val="24"/>
              </w:rPr>
              <w:t xml:space="preserve">Attack Vector </w:t>
            </w:r>
          </w:p>
        </w:tc>
        <w:tc>
          <w:tcPr>
            <w:tcW w:w="4508" w:type="dxa"/>
          </w:tcPr>
          <w:p w14:paraId="685BF26E" w14:textId="0E0025FD" w:rsidR="00904D70" w:rsidRPr="00904D70" w:rsidRDefault="008C2DA3" w:rsidP="00F8058A">
            <w:pPr>
              <w:rPr>
                <w:sz w:val="24"/>
                <w:szCs w:val="24"/>
              </w:rPr>
            </w:pPr>
            <w:r w:rsidRPr="00195329">
              <w:rPr>
                <w:sz w:val="24"/>
                <w:szCs w:val="24"/>
              </w:rPr>
              <w:t>CVSS:3.0/AV:N/AC:L/PR:N/UI:N/S:U/C:H/I:H/A:H</w:t>
            </w:r>
          </w:p>
        </w:tc>
      </w:tr>
      <w:tr w:rsidR="00904D70" w:rsidRPr="00904D70" w14:paraId="3D6F3C99" w14:textId="77777777" w:rsidTr="00F8058A">
        <w:tc>
          <w:tcPr>
            <w:tcW w:w="4508" w:type="dxa"/>
          </w:tcPr>
          <w:p w14:paraId="32828829" w14:textId="77777777" w:rsidR="00904D70" w:rsidRPr="00904D70" w:rsidRDefault="00904D70" w:rsidP="00F8058A">
            <w:pPr>
              <w:rPr>
                <w:sz w:val="24"/>
                <w:szCs w:val="24"/>
              </w:rPr>
            </w:pPr>
            <w:r w:rsidRPr="00904D70">
              <w:rPr>
                <w:sz w:val="24"/>
                <w:szCs w:val="24"/>
              </w:rPr>
              <w:t>Proof Of Concept</w:t>
            </w:r>
          </w:p>
        </w:tc>
        <w:tc>
          <w:tcPr>
            <w:tcW w:w="4508" w:type="dxa"/>
          </w:tcPr>
          <w:p w14:paraId="2BF1CC03" w14:textId="77777777" w:rsidR="00904D70" w:rsidRDefault="008C2DA3" w:rsidP="00F8058A">
            <w:pPr>
              <w:rPr>
                <w:sz w:val="24"/>
                <w:szCs w:val="24"/>
              </w:rPr>
            </w:pPr>
            <w:r>
              <w:rPr>
                <w:sz w:val="24"/>
                <w:szCs w:val="24"/>
              </w:rPr>
              <w:t xml:space="preserve">STEP 1 – Modify the token and try if we can fetch the details </w:t>
            </w:r>
          </w:p>
          <w:p w14:paraId="3A413D9D" w14:textId="77777777" w:rsidR="008C2DA3" w:rsidRDefault="008C2DA3" w:rsidP="00F8058A">
            <w:pPr>
              <w:rPr>
                <w:sz w:val="24"/>
                <w:szCs w:val="24"/>
              </w:rPr>
            </w:pPr>
            <w:r w:rsidRPr="008C2DA3">
              <w:rPr>
                <w:noProof/>
                <w:sz w:val="24"/>
                <w:szCs w:val="24"/>
              </w:rPr>
              <w:lastRenderedPageBreak/>
              <w:drawing>
                <wp:inline distT="0" distB="0" distL="0" distR="0" wp14:anchorId="76219A36" wp14:editId="14F1741D">
                  <wp:extent cx="4610100" cy="2684145"/>
                  <wp:effectExtent l="0" t="0" r="0" b="1905"/>
                  <wp:docPr id="71769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6818" name=""/>
                          <pic:cNvPicPr/>
                        </pic:nvPicPr>
                        <pic:blipFill>
                          <a:blip r:embed="rId75"/>
                          <a:stretch>
                            <a:fillRect/>
                          </a:stretch>
                        </pic:blipFill>
                        <pic:spPr>
                          <a:xfrm>
                            <a:off x="0" y="0"/>
                            <a:ext cx="4610100" cy="2684145"/>
                          </a:xfrm>
                          <a:prstGeom prst="rect">
                            <a:avLst/>
                          </a:prstGeom>
                        </pic:spPr>
                      </pic:pic>
                    </a:graphicData>
                  </a:graphic>
                </wp:inline>
              </w:drawing>
            </w:r>
          </w:p>
          <w:p w14:paraId="468597F4" w14:textId="77777777" w:rsidR="008C2DA3" w:rsidRDefault="008C2DA3" w:rsidP="00F8058A">
            <w:pPr>
              <w:rPr>
                <w:sz w:val="24"/>
                <w:szCs w:val="24"/>
              </w:rPr>
            </w:pPr>
          </w:p>
          <w:p w14:paraId="0B0DA461" w14:textId="49335C1E" w:rsidR="008C2DA3" w:rsidRDefault="008C2DA3" w:rsidP="00F8058A">
            <w:pPr>
              <w:rPr>
                <w:sz w:val="24"/>
                <w:szCs w:val="24"/>
              </w:rPr>
            </w:pPr>
            <w:r>
              <w:rPr>
                <w:sz w:val="24"/>
                <w:szCs w:val="24"/>
              </w:rPr>
              <w:t xml:space="preserve">STEP 2 – We removed last letter form token and saved and try to fetch profile </w:t>
            </w:r>
          </w:p>
          <w:p w14:paraId="09587445" w14:textId="77777777" w:rsidR="008C2DA3" w:rsidRDefault="008C2DA3" w:rsidP="00F8058A">
            <w:pPr>
              <w:rPr>
                <w:sz w:val="24"/>
                <w:szCs w:val="24"/>
              </w:rPr>
            </w:pPr>
          </w:p>
          <w:p w14:paraId="0F2D0F7F" w14:textId="60FA393B" w:rsidR="008C2DA3" w:rsidRDefault="008C2DA3" w:rsidP="00F8058A">
            <w:pPr>
              <w:rPr>
                <w:sz w:val="24"/>
                <w:szCs w:val="24"/>
              </w:rPr>
            </w:pPr>
            <w:r w:rsidRPr="008C2DA3">
              <w:rPr>
                <w:noProof/>
                <w:sz w:val="24"/>
                <w:szCs w:val="24"/>
              </w:rPr>
              <w:drawing>
                <wp:inline distT="0" distB="0" distL="0" distR="0" wp14:anchorId="7A726FEF" wp14:editId="625B92EC">
                  <wp:extent cx="4610100" cy="3343275"/>
                  <wp:effectExtent l="0" t="0" r="0" b="9525"/>
                  <wp:docPr id="155438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80125" name=""/>
                          <pic:cNvPicPr/>
                        </pic:nvPicPr>
                        <pic:blipFill>
                          <a:blip r:embed="rId76"/>
                          <a:stretch>
                            <a:fillRect/>
                          </a:stretch>
                        </pic:blipFill>
                        <pic:spPr>
                          <a:xfrm>
                            <a:off x="0" y="0"/>
                            <a:ext cx="4610100" cy="3343275"/>
                          </a:xfrm>
                          <a:prstGeom prst="rect">
                            <a:avLst/>
                          </a:prstGeom>
                        </pic:spPr>
                      </pic:pic>
                    </a:graphicData>
                  </a:graphic>
                </wp:inline>
              </w:drawing>
            </w:r>
          </w:p>
          <w:p w14:paraId="6BB35A32" w14:textId="77777777" w:rsidR="008C2DA3" w:rsidRDefault="008C2DA3" w:rsidP="00F8058A">
            <w:pPr>
              <w:rPr>
                <w:sz w:val="24"/>
                <w:szCs w:val="24"/>
              </w:rPr>
            </w:pPr>
          </w:p>
          <w:p w14:paraId="1DFAA8E9" w14:textId="55A6A129" w:rsidR="008C2DA3" w:rsidRDefault="008C2DA3" w:rsidP="00F8058A">
            <w:pPr>
              <w:rPr>
                <w:sz w:val="24"/>
                <w:szCs w:val="24"/>
              </w:rPr>
            </w:pPr>
            <w:r>
              <w:rPr>
                <w:sz w:val="24"/>
                <w:szCs w:val="24"/>
              </w:rPr>
              <w:t>We got the flag</w:t>
            </w:r>
          </w:p>
          <w:p w14:paraId="54AE4A8F" w14:textId="60EBE71A" w:rsidR="008C2DA3" w:rsidRPr="00904D70" w:rsidRDefault="008C2DA3" w:rsidP="00F8058A">
            <w:pPr>
              <w:rPr>
                <w:sz w:val="24"/>
                <w:szCs w:val="24"/>
              </w:rPr>
            </w:pPr>
          </w:p>
        </w:tc>
      </w:tr>
      <w:tr w:rsidR="00904D70" w:rsidRPr="00904D70" w14:paraId="074F7F72" w14:textId="77777777" w:rsidTr="00F8058A">
        <w:tc>
          <w:tcPr>
            <w:tcW w:w="4508" w:type="dxa"/>
          </w:tcPr>
          <w:p w14:paraId="6F747B97" w14:textId="77777777" w:rsidR="00904D70" w:rsidRPr="00904D70" w:rsidRDefault="00904D70" w:rsidP="00F8058A">
            <w:pPr>
              <w:rPr>
                <w:sz w:val="24"/>
                <w:szCs w:val="24"/>
              </w:rPr>
            </w:pPr>
            <w:r w:rsidRPr="00904D70">
              <w:rPr>
                <w:sz w:val="24"/>
                <w:szCs w:val="24"/>
              </w:rPr>
              <w:lastRenderedPageBreak/>
              <w:t>Impact</w:t>
            </w:r>
          </w:p>
        </w:tc>
        <w:tc>
          <w:tcPr>
            <w:tcW w:w="4508" w:type="dxa"/>
          </w:tcPr>
          <w:p w14:paraId="62B65108" w14:textId="0D352BA1" w:rsidR="00904D70" w:rsidRPr="00904D70" w:rsidRDefault="00A53652" w:rsidP="00F8058A">
            <w:pPr>
              <w:rPr>
                <w:sz w:val="24"/>
                <w:szCs w:val="24"/>
              </w:rPr>
            </w:pPr>
            <w:r w:rsidRPr="00A53652">
              <w:rPr>
                <w:sz w:val="24"/>
                <w:szCs w:val="24"/>
              </w:rPr>
              <w:t>Security misconfigurations not only expose sensitive user data, but also system details that can lead to full server compromise.</w:t>
            </w:r>
          </w:p>
        </w:tc>
      </w:tr>
      <w:tr w:rsidR="00904D70" w:rsidRPr="00904D70" w14:paraId="58ECA3BD" w14:textId="77777777" w:rsidTr="00F8058A">
        <w:tc>
          <w:tcPr>
            <w:tcW w:w="4508" w:type="dxa"/>
          </w:tcPr>
          <w:p w14:paraId="0FD8DC3C" w14:textId="77777777" w:rsidR="00904D70" w:rsidRPr="00904D70" w:rsidRDefault="00904D70" w:rsidP="00F8058A">
            <w:pPr>
              <w:rPr>
                <w:sz w:val="24"/>
                <w:szCs w:val="24"/>
              </w:rPr>
            </w:pPr>
            <w:r w:rsidRPr="00904D70">
              <w:rPr>
                <w:sz w:val="24"/>
                <w:szCs w:val="24"/>
              </w:rPr>
              <w:t>Remediations</w:t>
            </w:r>
          </w:p>
        </w:tc>
        <w:tc>
          <w:tcPr>
            <w:tcW w:w="4508" w:type="dxa"/>
          </w:tcPr>
          <w:p w14:paraId="643418F3" w14:textId="77777777" w:rsidR="00A53652" w:rsidRPr="00A53652" w:rsidRDefault="00A53652" w:rsidP="00A53652">
            <w:pPr>
              <w:numPr>
                <w:ilvl w:val="0"/>
                <w:numId w:val="18"/>
              </w:numPr>
              <w:rPr>
                <w:sz w:val="24"/>
                <w:szCs w:val="24"/>
              </w:rPr>
            </w:pPr>
            <w:r w:rsidRPr="00A53652">
              <w:rPr>
                <w:sz w:val="24"/>
                <w:szCs w:val="24"/>
              </w:rPr>
              <w:t>Ensure that all API communications from the client to the API server and any downstream/upstream components happen over an encrypted communication channel (TLS), regardless of whether it is an internal or public-facing API.</w:t>
            </w:r>
          </w:p>
          <w:p w14:paraId="3DAE0436" w14:textId="77777777" w:rsidR="00A53652" w:rsidRPr="00A53652" w:rsidRDefault="00A53652" w:rsidP="00A53652">
            <w:pPr>
              <w:numPr>
                <w:ilvl w:val="0"/>
                <w:numId w:val="18"/>
              </w:numPr>
              <w:rPr>
                <w:sz w:val="24"/>
                <w:szCs w:val="24"/>
              </w:rPr>
            </w:pPr>
            <w:r w:rsidRPr="00A53652">
              <w:rPr>
                <w:sz w:val="24"/>
                <w:szCs w:val="24"/>
              </w:rPr>
              <w:lastRenderedPageBreak/>
              <w:t>Be specific about which HTTP verbs each API can be accessed by: all other HTTP verbs should be disabled (e.g. HEAD).</w:t>
            </w:r>
          </w:p>
          <w:p w14:paraId="57E44E9A" w14:textId="77777777" w:rsidR="00A53652" w:rsidRPr="00A53652" w:rsidRDefault="00A53652" w:rsidP="00A53652">
            <w:pPr>
              <w:numPr>
                <w:ilvl w:val="0"/>
                <w:numId w:val="18"/>
              </w:numPr>
              <w:rPr>
                <w:sz w:val="24"/>
                <w:szCs w:val="24"/>
              </w:rPr>
            </w:pPr>
            <w:r w:rsidRPr="00A53652">
              <w:rPr>
                <w:sz w:val="24"/>
                <w:szCs w:val="24"/>
              </w:rPr>
              <w:t>APIs expecting to be accessed from browser-based clients (e.g., WebApp front-end) should, at least:</w:t>
            </w:r>
          </w:p>
          <w:p w14:paraId="6CA8529E" w14:textId="77777777" w:rsidR="00A53652" w:rsidRPr="00A53652" w:rsidRDefault="00A53652" w:rsidP="00A53652">
            <w:pPr>
              <w:numPr>
                <w:ilvl w:val="1"/>
                <w:numId w:val="19"/>
              </w:numPr>
              <w:rPr>
                <w:sz w:val="24"/>
                <w:szCs w:val="24"/>
              </w:rPr>
            </w:pPr>
            <w:r w:rsidRPr="00A53652">
              <w:rPr>
                <w:sz w:val="24"/>
                <w:szCs w:val="24"/>
              </w:rPr>
              <w:t>implement a proper Cross-Origin Resource Sharing (CORS) policy</w:t>
            </w:r>
          </w:p>
          <w:p w14:paraId="10766E17" w14:textId="77777777" w:rsidR="00A53652" w:rsidRPr="00A53652" w:rsidRDefault="00A53652" w:rsidP="00A53652">
            <w:pPr>
              <w:numPr>
                <w:ilvl w:val="1"/>
                <w:numId w:val="19"/>
              </w:numPr>
              <w:rPr>
                <w:sz w:val="24"/>
                <w:szCs w:val="24"/>
              </w:rPr>
            </w:pPr>
            <w:r w:rsidRPr="00A53652">
              <w:rPr>
                <w:sz w:val="24"/>
                <w:szCs w:val="24"/>
              </w:rPr>
              <w:t>include applicable Security Headers</w:t>
            </w:r>
          </w:p>
          <w:p w14:paraId="2A6A110B" w14:textId="77777777" w:rsidR="00A53652" w:rsidRPr="00A53652" w:rsidRDefault="00A53652" w:rsidP="00A53652">
            <w:pPr>
              <w:numPr>
                <w:ilvl w:val="0"/>
                <w:numId w:val="18"/>
              </w:numPr>
              <w:rPr>
                <w:sz w:val="24"/>
                <w:szCs w:val="24"/>
              </w:rPr>
            </w:pPr>
            <w:r w:rsidRPr="00A53652">
              <w:rPr>
                <w:sz w:val="24"/>
                <w:szCs w:val="24"/>
              </w:rPr>
              <w:t>Restrict incoming content types/data formats to those that meet the business/ functional requirements.</w:t>
            </w:r>
          </w:p>
          <w:p w14:paraId="0D859688" w14:textId="77777777" w:rsidR="00904D70" w:rsidRPr="00904D70" w:rsidRDefault="00904D70" w:rsidP="00F8058A">
            <w:pPr>
              <w:rPr>
                <w:sz w:val="24"/>
                <w:szCs w:val="24"/>
              </w:rPr>
            </w:pPr>
          </w:p>
        </w:tc>
      </w:tr>
      <w:tr w:rsidR="00904D70" w:rsidRPr="00904D70" w14:paraId="73E527A2" w14:textId="77777777" w:rsidTr="00F8058A">
        <w:tc>
          <w:tcPr>
            <w:tcW w:w="4508" w:type="dxa"/>
          </w:tcPr>
          <w:p w14:paraId="09527CAE" w14:textId="77777777" w:rsidR="00904D70" w:rsidRPr="00904D70" w:rsidRDefault="00904D70" w:rsidP="00F8058A">
            <w:pPr>
              <w:rPr>
                <w:sz w:val="24"/>
                <w:szCs w:val="24"/>
              </w:rPr>
            </w:pPr>
            <w:r w:rsidRPr="00904D70">
              <w:rPr>
                <w:sz w:val="24"/>
                <w:szCs w:val="24"/>
              </w:rPr>
              <w:lastRenderedPageBreak/>
              <w:t>Reference</w:t>
            </w:r>
          </w:p>
        </w:tc>
        <w:tc>
          <w:tcPr>
            <w:tcW w:w="4508" w:type="dxa"/>
          </w:tcPr>
          <w:p w14:paraId="1B83D8A9" w14:textId="24EE67FF" w:rsidR="00904D70" w:rsidRDefault="00A53652" w:rsidP="00F8058A">
            <w:pPr>
              <w:rPr>
                <w:sz w:val="24"/>
                <w:szCs w:val="24"/>
              </w:rPr>
            </w:pPr>
            <w:hyperlink r:id="rId77" w:history="1">
              <w:r w:rsidRPr="006F5D70">
                <w:rPr>
                  <w:rStyle w:val="Hyperlink"/>
                  <w:sz w:val="24"/>
                  <w:szCs w:val="24"/>
                </w:rPr>
                <w:t>https://owasp.org/API-Security/editions/2023/en/0xa8-security-misconfiguration/</w:t>
              </w:r>
            </w:hyperlink>
          </w:p>
          <w:p w14:paraId="3C85CBB8" w14:textId="2BBE9E3B" w:rsidR="00A53652" w:rsidRPr="00904D70" w:rsidRDefault="00A53652" w:rsidP="00F8058A">
            <w:pPr>
              <w:rPr>
                <w:sz w:val="24"/>
                <w:szCs w:val="24"/>
              </w:rPr>
            </w:pPr>
          </w:p>
        </w:tc>
      </w:tr>
    </w:tbl>
    <w:p w14:paraId="392E713B" w14:textId="77777777" w:rsidR="00904D70" w:rsidRDefault="00904D70" w:rsidP="00904D70"/>
    <w:p w14:paraId="4F6314DF" w14:textId="17676A11" w:rsidR="00904D70" w:rsidRDefault="00904D70"/>
    <w:p w14:paraId="69929094" w14:textId="77777777" w:rsidR="00904D70" w:rsidRDefault="00904D70" w:rsidP="00904D70"/>
    <w:tbl>
      <w:tblPr>
        <w:tblStyle w:val="TableGrid"/>
        <w:tblW w:w="0" w:type="auto"/>
        <w:tblLook w:val="04A0" w:firstRow="1" w:lastRow="0" w:firstColumn="1" w:lastColumn="0" w:noHBand="0" w:noVBand="1"/>
      </w:tblPr>
      <w:tblGrid>
        <w:gridCol w:w="1541"/>
        <w:gridCol w:w="7475"/>
      </w:tblGrid>
      <w:tr w:rsidR="00904D70" w:rsidRPr="00904D70" w14:paraId="528EB0AB" w14:textId="77777777" w:rsidTr="00F8058A">
        <w:tc>
          <w:tcPr>
            <w:tcW w:w="4508" w:type="dxa"/>
          </w:tcPr>
          <w:p w14:paraId="36C17C8C" w14:textId="77777777" w:rsidR="00904D70" w:rsidRPr="00904D70" w:rsidRDefault="00904D70" w:rsidP="00F8058A">
            <w:pPr>
              <w:rPr>
                <w:sz w:val="24"/>
                <w:szCs w:val="24"/>
              </w:rPr>
            </w:pPr>
            <w:r w:rsidRPr="00904D70">
              <w:rPr>
                <w:sz w:val="24"/>
                <w:szCs w:val="24"/>
              </w:rPr>
              <w:t>Vulnerability Name</w:t>
            </w:r>
          </w:p>
        </w:tc>
        <w:tc>
          <w:tcPr>
            <w:tcW w:w="4508" w:type="dxa"/>
          </w:tcPr>
          <w:p w14:paraId="37D3C739" w14:textId="755CDAF9" w:rsidR="00904D70" w:rsidRPr="008C2DA3" w:rsidRDefault="008C2DA3" w:rsidP="00F8058A">
            <w:pPr>
              <w:rPr>
                <w:sz w:val="24"/>
                <w:szCs w:val="24"/>
              </w:rPr>
            </w:pPr>
            <w:r w:rsidRPr="008C2DA3">
              <w:t>Improper Inventory Management</w:t>
            </w:r>
          </w:p>
        </w:tc>
      </w:tr>
      <w:tr w:rsidR="00904D70" w:rsidRPr="00904D70" w14:paraId="5DF8BC60" w14:textId="77777777" w:rsidTr="00F8058A">
        <w:tc>
          <w:tcPr>
            <w:tcW w:w="4508" w:type="dxa"/>
          </w:tcPr>
          <w:p w14:paraId="471C7D97" w14:textId="77777777" w:rsidR="00904D70" w:rsidRPr="00904D70" w:rsidRDefault="00904D70" w:rsidP="00F8058A">
            <w:pPr>
              <w:rPr>
                <w:sz w:val="24"/>
                <w:szCs w:val="24"/>
              </w:rPr>
            </w:pPr>
            <w:r w:rsidRPr="00904D70">
              <w:rPr>
                <w:sz w:val="24"/>
                <w:szCs w:val="24"/>
              </w:rPr>
              <w:t xml:space="preserve">Target URL </w:t>
            </w:r>
          </w:p>
        </w:tc>
        <w:tc>
          <w:tcPr>
            <w:tcW w:w="4508" w:type="dxa"/>
          </w:tcPr>
          <w:p w14:paraId="1DF6D60B" w14:textId="371CA6AA" w:rsidR="00904D70" w:rsidRDefault="00542385" w:rsidP="00F8058A">
            <w:pPr>
              <w:rPr>
                <w:sz w:val="24"/>
                <w:szCs w:val="24"/>
              </w:rPr>
            </w:pPr>
            <w:hyperlink r:id="rId78" w:history="1">
              <w:r w:rsidRPr="006F5D70">
                <w:rPr>
                  <w:rStyle w:val="Hyperlink"/>
                  <w:sz w:val="24"/>
                  <w:szCs w:val="24"/>
                </w:rPr>
                <w:t>http://localhost:3000/api/allChallenges</w:t>
              </w:r>
            </w:hyperlink>
          </w:p>
          <w:p w14:paraId="2B0AF228" w14:textId="63EABBB5" w:rsidR="00542385" w:rsidRPr="00904D70" w:rsidRDefault="00542385" w:rsidP="00F8058A">
            <w:pPr>
              <w:rPr>
                <w:sz w:val="24"/>
                <w:szCs w:val="24"/>
              </w:rPr>
            </w:pPr>
          </w:p>
        </w:tc>
      </w:tr>
      <w:tr w:rsidR="00904D70" w:rsidRPr="00904D70" w14:paraId="24572F3C" w14:textId="77777777" w:rsidTr="00F8058A">
        <w:tc>
          <w:tcPr>
            <w:tcW w:w="4508" w:type="dxa"/>
          </w:tcPr>
          <w:p w14:paraId="2A5F9288" w14:textId="77777777" w:rsidR="00904D70" w:rsidRPr="00904D70" w:rsidRDefault="00904D70" w:rsidP="00F8058A">
            <w:pPr>
              <w:rPr>
                <w:sz w:val="24"/>
                <w:szCs w:val="24"/>
              </w:rPr>
            </w:pPr>
            <w:r w:rsidRPr="00904D70">
              <w:rPr>
                <w:sz w:val="24"/>
                <w:szCs w:val="24"/>
              </w:rPr>
              <w:t xml:space="preserve">Steps To Produce </w:t>
            </w:r>
          </w:p>
        </w:tc>
        <w:tc>
          <w:tcPr>
            <w:tcW w:w="4508" w:type="dxa"/>
          </w:tcPr>
          <w:p w14:paraId="5019C0AB" w14:textId="77777777" w:rsidR="00F8058A" w:rsidRDefault="003E509B" w:rsidP="003E509B">
            <w:pPr>
              <w:pStyle w:val="ListParagraph"/>
              <w:numPr>
                <w:ilvl w:val="0"/>
                <w:numId w:val="23"/>
              </w:numPr>
              <w:rPr>
                <w:sz w:val="24"/>
                <w:szCs w:val="24"/>
              </w:rPr>
            </w:pPr>
            <w:r>
              <w:rPr>
                <w:sz w:val="24"/>
                <w:szCs w:val="24"/>
              </w:rPr>
              <w:t xml:space="preserve">Find the field or object you can modify </w:t>
            </w:r>
          </w:p>
          <w:p w14:paraId="07476394" w14:textId="3299D84A" w:rsidR="003E509B" w:rsidRDefault="003E509B" w:rsidP="003E509B">
            <w:pPr>
              <w:pStyle w:val="ListParagraph"/>
              <w:numPr>
                <w:ilvl w:val="0"/>
                <w:numId w:val="23"/>
              </w:numPr>
              <w:rPr>
                <w:sz w:val="24"/>
                <w:szCs w:val="24"/>
              </w:rPr>
            </w:pPr>
            <w:r>
              <w:rPr>
                <w:sz w:val="24"/>
                <w:szCs w:val="24"/>
              </w:rPr>
              <w:t xml:space="preserve">Modify the released to unreleased </w:t>
            </w:r>
          </w:p>
          <w:p w14:paraId="2F853536" w14:textId="632B30C0" w:rsidR="003E509B" w:rsidRPr="003E509B" w:rsidRDefault="003E509B" w:rsidP="003E509B">
            <w:pPr>
              <w:pStyle w:val="ListParagraph"/>
              <w:numPr>
                <w:ilvl w:val="0"/>
                <w:numId w:val="23"/>
              </w:numPr>
              <w:rPr>
                <w:sz w:val="24"/>
                <w:szCs w:val="24"/>
              </w:rPr>
            </w:pPr>
            <w:r>
              <w:rPr>
                <w:sz w:val="24"/>
                <w:szCs w:val="24"/>
              </w:rPr>
              <w:t xml:space="preserve">You will get details about unreleased products </w:t>
            </w:r>
          </w:p>
        </w:tc>
      </w:tr>
      <w:tr w:rsidR="00904D70" w:rsidRPr="00904D70" w14:paraId="2FEA272B" w14:textId="77777777" w:rsidTr="00F8058A">
        <w:tc>
          <w:tcPr>
            <w:tcW w:w="4508" w:type="dxa"/>
          </w:tcPr>
          <w:p w14:paraId="3FBBE9BD" w14:textId="77777777" w:rsidR="00904D70" w:rsidRPr="00904D70" w:rsidRDefault="00904D70" w:rsidP="00F8058A">
            <w:pPr>
              <w:rPr>
                <w:sz w:val="24"/>
                <w:szCs w:val="24"/>
              </w:rPr>
            </w:pPr>
            <w:r w:rsidRPr="00904D70">
              <w:rPr>
                <w:sz w:val="24"/>
                <w:szCs w:val="24"/>
              </w:rPr>
              <w:t>Severity</w:t>
            </w:r>
          </w:p>
        </w:tc>
        <w:tc>
          <w:tcPr>
            <w:tcW w:w="4508" w:type="dxa"/>
          </w:tcPr>
          <w:p w14:paraId="2702C271" w14:textId="20FCC26C" w:rsidR="00904D70" w:rsidRPr="00904D70" w:rsidRDefault="003E509B" w:rsidP="00F8058A">
            <w:pPr>
              <w:rPr>
                <w:sz w:val="24"/>
                <w:szCs w:val="24"/>
              </w:rPr>
            </w:pPr>
            <w:r>
              <w:rPr>
                <w:sz w:val="24"/>
                <w:szCs w:val="24"/>
              </w:rPr>
              <w:t xml:space="preserve">Critical </w:t>
            </w:r>
          </w:p>
        </w:tc>
      </w:tr>
      <w:tr w:rsidR="00904D70" w:rsidRPr="00904D70" w14:paraId="57A2BF07" w14:textId="77777777" w:rsidTr="00F8058A">
        <w:tc>
          <w:tcPr>
            <w:tcW w:w="4508" w:type="dxa"/>
          </w:tcPr>
          <w:p w14:paraId="44ED665A" w14:textId="77777777" w:rsidR="00904D70" w:rsidRPr="00904D70" w:rsidRDefault="00904D70" w:rsidP="00F8058A">
            <w:pPr>
              <w:rPr>
                <w:sz w:val="24"/>
                <w:szCs w:val="24"/>
              </w:rPr>
            </w:pPr>
            <w:r w:rsidRPr="00904D70">
              <w:rPr>
                <w:sz w:val="24"/>
                <w:szCs w:val="24"/>
              </w:rPr>
              <w:t xml:space="preserve">CVSS Score </w:t>
            </w:r>
          </w:p>
        </w:tc>
        <w:tc>
          <w:tcPr>
            <w:tcW w:w="4508" w:type="dxa"/>
          </w:tcPr>
          <w:p w14:paraId="627C5A58" w14:textId="30617013" w:rsidR="00904D70" w:rsidRPr="00904D70" w:rsidRDefault="003E509B" w:rsidP="00F8058A">
            <w:pPr>
              <w:rPr>
                <w:sz w:val="24"/>
                <w:szCs w:val="24"/>
              </w:rPr>
            </w:pPr>
            <w:r>
              <w:rPr>
                <w:sz w:val="24"/>
                <w:szCs w:val="24"/>
              </w:rPr>
              <w:t>9.8</w:t>
            </w:r>
          </w:p>
        </w:tc>
      </w:tr>
      <w:tr w:rsidR="00A6679F" w:rsidRPr="00904D70" w14:paraId="3C83175D" w14:textId="77777777" w:rsidTr="00F8058A">
        <w:tc>
          <w:tcPr>
            <w:tcW w:w="4508" w:type="dxa"/>
          </w:tcPr>
          <w:p w14:paraId="19876050" w14:textId="77777777" w:rsidR="00A6679F" w:rsidRPr="00904D70" w:rsidRDefault="00A6679F" w:rsidP="00A6679F">
            <w:pPr>
              <w:rPr>
                <w:sz w:val="24"/>
                <w:szCs w:val="24"/>
              </w:rPr>
            </w:pPr>
            <w:r w:rsidRPr="00904D70">
              <w:rPr>
                <w:sz w:val="24"/>
                <w:szCs w:val="24"/>
              </w:rPr>
              <w:t xml:space="preserve">Attack Vector </w:t>
            </w:r>
          </w:p>
        </w:tc>
        <w:tc>
          <w:tcPr>
            <w:tcW w:w="4508" w:type="dxa"/>
          </w:tcPr>
          <w:p w14:paraId="79869EB2" w14:textId="73B879E0" w:rsidR="00A6679F" w:rsidRPr="00904D70" w:rsidRDefault="00A6679F" w:rsidP="00A6679F">
            <w:pPr>
              <w:rPr>
                <w:sz w:val="24"/>
                <w:szCs w:val="24"/>
              </w:rPr>
            </w:pPr>
            <w:r w:rsidRPr="00195329">
              <w:rPr>
                <w:sz w:val="24"/>
                <w:szCs w:val="24"/>
              </w:rPr>
              <w:t>CVSS:3.0/AV:N/AC:L/PR:N/UI:N/S:U/C:H/I:H/A:H</w:t>
            </w:r>
          </w:p>
        </w:tc>
      </w:tr>
      <w:tr w:rsidR="00A6679F" w:rsidRPr="00904D70" w14:paraId="149D3FFF" w14:textId="77777777" w:rsidTr="00F8058A">
        <w:tc>
          <w:tcPr>
            <w:tcW w:w="4508" w:type="dxa"/>
          </w:tcPr>
          <w:p w14:paraId="0C2418A4" w14:textId="77777777" w:rsidR="00A6679F" w:rsidRPr="00904D70" w:rsidRDefault="00A6679F" w:rsidP="00A6679F">
            <w:pPr>
              <w:rPr>
                <w:sz w:val="24"/>
                <w:szCs w:val="24"/>
              </w:rPr>
            </w:pPr>
            <w:r w:rsidRPr="00904D70">
              <w:rPr>
                <w:sz w:val="24"/>
                <w:szCs w:val="24"/>
              </w:rPr>
              <w:t>Proof Of Concept</w:t>
            </w:r>
          </w:p>
        </w:tc>
        <w:tc>
          <w:tcPr>
            <w:tcW w:w="4508" w:type="dxa"/>
          </w:tcPr>
          <w:p w14:paraId="287AF4AA" w14:textId="3763CB90" w:rsidR="00F8058A" w:rsidRDefault="00F8058A" w:rsidP="00F8058A">
            <w:pPr>
              <w:rPr>
                <w:sz w:val="24"/>
                <w:szCs w:val="24"/>
              </w:rPr>
            </w:pPr>
            <w:r>
              <w:rPr>
                <w:sz w:val="24"/>
                <w:szCs w:val="24"/>
              </w:rPr>
              <w:t xml:space="preserve">STEP 1 – Sometimes developer creates new endpoint or fields but try to exploit that fields or endpoint </w:t>
            </w:r>
          </w:p>
          <w:p w14:paraId="2F0B8668" w14:textId="77777777" w:rsidR="00F8058A" w:rsidRDefault="00F8058A" w:rsidP="00F8058A">
            <w:pPr>
              <w:rPr>
                <w:sz w:val="24"/>
                <w:szCs w:val="24"/>
              </w:rPr>
            </w:pPr>
          </w:p>
          <w:p w14:paraId="16386D9B" w14:textId="63FF0CBF" w:rsidR="00F8058A" w:rsidRDefault="00FE726F" w:rsidP="00F8058A">
            <w:pPr>
              <w:rPr>
                <w:sz w:val="24"/>
                <w:szCs w:val="24"/>
              </w:rPr>
            </w:pPr>
            <w:r w:rsidRPr="00FE726F">
              <w:rPr>
                <w:sz w:val="24"/>
                <w:szCs w:val="24"/>
              </w:rPr>
              <w:lastRenderedPageBreak/>
              <w:drawing>
                <wp:inline distT="0" distB="0" distL="0" distR="0" wp14:anchorId="4A98DEF7" wp14:editId="08C4C43A">
                  <wp:extent cx="4622800" cy="3365500"/>
                  <wp:effectExtent l="0" t="0" r="6350" b="6350"/>
                  <wp:docPr id="14643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75858" name=""/>
                          <pic:cNvPicPr/>
                        </pic:nvPicPr>
                        <pic:blipFill>
                          <a:blip r:embed="rId79"/>
                          <a:stretch>
                            <a:fillRect/>
                          </a:stretch>
                        </pic:blipFill>
                        <pic:spPr>
                          <a:xfrm>
                            <a:off x="0" y="0"/>
                            <a:ext cx="4622800" cy="3365500"/>
                          </a:xfrm>
                          <a:prstGeom prst="rect">
                            <a:avLst/>
                          </a:prstGeom>
                        </pic:spPr>
                      </pic:pic>
                    </a:graphicData>
                  </a:graphic>
                </wp:inline>
              </w:drawing>
            </w:r>
          </w:p>
          <w:p w14:paraId="02080380" w14:textId="77777777" w:rsidR="00FE726F" w:rsidRDefault="00FE726F" w:rsidP="00F8058A">
            <w:pPr>
              <w:rPr>
                <w:sz w:val="24"/>
                <w:szCs w:val="24"/>
              </w:rPr>
            </w:pPr>
          </w:p>
          <w:p w14:paraId="7171D7B3" w14:textId="209DEBFE" w:rsidR="00FE726F" w:rsidRDefault="00FE726F" w:rsidP="00F8058A">
            <w:pPr>
              <w:rPr>
                <w:sz w:val="24"/>
                <w:szCs w:val="24"/>
              </w:rPr>
            </w:pPr>
            <w:r>
              <w:rPr>
                <w:sz w:val="24"/>
                <w:szCs w:val="24"/>
              </w:rPr>
              <w:t xml:space="preserve">STEP 2 – Change field to unreleased </w:t>
            </w:r>
          </w:p>
          <w:p w14:paraId="10B7C702" w14:textId="77777777" w:rsidR="00FE726F" w:rsidRDefault="00FE726F" w:rsidP="00F8058A">
            <w:pPr>
              <w:rPr>
                <w:sz w:val="24"/>
                <w:szCs w:val="24"/>
              </w:rPr>
            </w:pPr>
          </w:p>
          <w:p w14:paraId="2299ABDC" w14:textId="2F07DEB1" w:rsidR="00FE726F" w:rsidRDefault="00FE726F" w:rsidP="00F8058A">
            <w:pPr>
              <w:rPr>
                <w:sz w:val="24"/>
                <w:szCs w:val="24"/>
              </w:rPr>
            </w:pPr>
            <w:r w:rsidRPr="00FE726F">
              <w:rPr>
                <w:sz w:val="24"/>
                <w:szCs w:val="24"/>
              </w:rPr>
              <w:drawing>
                <wp:inline distT="0" distB="0" distL="0" distR="0" wp14:anchorId="5BF6E8B1" wp14:editId="1F60CA16">
                  <wp:extent cx="4622800" cy="3333750"/>
                  <wp:effectExtent l="0" t="0" r="6350" b="0"/>
                  <wp:docPr id="4271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2272" name=""/>
                          <pic:cNvPicPr/>
                        </pic:nvPicPr>
                        <pic:blipFill>
                          <a:blip r:embed="rId80"/>
                          <a:stretch>
                            <a:fillRect/>
                          </a:stretch>
                        </pic:blipFill>
                        <pic:spPr>
                          <a:xfrm>
                            <a:off x="0" y="0"/>
                            <a:ext cx="4622800" cy="3333750"/>
                          </a:xfrm>
                          <a:prstGeom prst="rect">
                            <a:avLst/>
                          </a:prstGeom>
                        </pic:spPr>
                      </pic:pic>
                    </a:graphicData>
                  </a:graphic>
                </wp:inline>
              </w:drawing>
            </w:r>
          </w:p>
          <w:p w14:paraId="628C08DE" w14:textId="77777777" w:rsidR="00FE726F" w:rsidRDefault="00FE726F" w:rsidP="00F8058A">
            <w:pPr>
              <w:rPr>
                <w:sz w:val="24"/>
                <w:szCs w:val="24"/>
              </w:rPr>
            </w:pPr>
          </w:p>
          <w:p w14:paraId="7ACC5D18" w14:textId="77777777" w:rsidR="00A6679F" w:rsidRDefault="00FE726F" w:rsidP="00A6679F">
            <w:pPr>
              <w:rPr>
                <w:sz w:val="24"/>
                <w:szCs w:val="24"/>
              </w:rPr>
            </w:pPr>
            <w:r>
              <w:rPr>
                <w:sz w:val="24"/>
                <w:szCs w:val="24"/>
              </w:rPr>
              <w:t xml:space="preserve">We got the flag </w:t>
            </w:r>
          </w:p>
          <w:p w14:paraId="5FD1F47D" w14:textId="6FA8FBF2" w:rsidR="00FE726F" w:rsidRPr="00904D70" w:rsidRDefault="00FE726F" w:rsidP="00A6679F">
            <w:pPr>
              <w:rPr>
                <w:sz w:val="24"/>
                <w:szCs w:val="24"/>
              </w:rPr>
            </w:pPr>
          </w:p>
        </w:tc>
      </w:tr>
      <w:tr w:rsidR="00A6679F" w:rsidRPr="00904D70" w14:paraId="6A8D8C2C" w14:textId="77777777" w:rsidTr="00F8058A">
        <w:tc>
          <w:tcPr>
            <w:tcW w:w="4508" w:type="dxa"/>
          </w:tcPr>
          <w:p w14:paraId="6FACD248" w14:textId="77777777" w:rsidR="00A6679F" w:rsidRPr="00904D70" w:rsidRDefault="00A6679F" w:rsidP="00A6679F">
            <w:pPr>
              <w:rPr>
                <w:sz w:val="24"/>
                <w:szCs w:val="24"/>
              </w:rPr>
            </w:pPr>
            <w:r w:rsidRPr="00904D70">
              <w:rPr>
                <w:sz w:val="24"/>
                <w:szCs w:val="24"/>
              </w:rPr>
              <w:lastRenderedPageBreak/>
              <w:t>Impact</w:t>
            </w:r>
          </w:p>
        </w:tc>
        <w:tc>
          <w:tcPr>
            <w:tcW w:w="4508" w:type="dxa"/>
          </w:tcPr>
          <w:p w14:paraId="540BFA48" w14:textId="183A86A6" w:rsidR="00A6679F" w:rsidRPr="00904D70" w:rsidRDefault="00A6679F" w:rsidP="00A6679F">
            <w:pPr>
              <w:rPr>
                <w:sz w:val="24"/>
                <w:szCs w:val="24"/>
              </w:rPr>
            </w:pPr>
            <w:r w:rsidRPr="00A6679F">
              <w:rPr>
                <w:sz w:val="24"/>
                <w:szCs w:val="24"/>
              </w:rPr>
              <w:t>Attackers can gain access to sensitive data, or even take over the server. Sometimes different API versions/deployments are connected to the same database with real data. Threat agents may exploit deprecated endpoints available in old API versions to get access to administrative functions or exploit known vulnerabilities.</w:t>
            </w:r>
          </w:p>
        </w:tc>
      </w:tr>
      <w:tr w:rsidR="00A6679F" w:rsidRPr="00904D70" w14:paraId="74897D99" w14:textId="77777777" w:rsidTr="00F8058A">
        <w:tc>
          <w:tcPr>
            <w:tcW w:w="4508" w:type="dxa"/>
          </w:tcPr>
          <w:p w14:paraId="53476307" w14:textId="77777777" w:rsidR="00A6679F" w:rsidRPr="00904D70" w:rsidRDefault="00A6679F" w:rsidP="00A6679F">
            <w:pPr>
              <w:rPr>
                <w:sz w:val="24"/>
                <w:szCs w:val="24"/>
              </w:rPr>
            </w:pPr>
            <w:r w:rsidRPr="00904D70">
              <w:rPr>
                <w:sz w:val="24"/>
                <w:szCs w:val="24"/>
              </w:rPr>
              <w:lastRenderedPageBreak/>
              <w:t>Remediations</w:t>
            </w:r>
          </w:p>
        </w:tc>
        <w:tc>
          <w:tcPr>
            <w:tcW w:w="4508" w:type="dxa"/>
          </w:tcPr>
          <w:p w14:paraId="7E69BD6E" w14:textId="77777777" w:rsidR="00A6679F" w:rsidRPr="00A6679F" w:rsidRDefault="00A6679F" w:rsidP="00A6679F">
            <w:pPr>
              <w:numPr>
                <w:ilvl w:val="0"/>
                <w:numId w:val="21"/>
              </w:numPr>
              <w:rPr>
                <w:sz w:val="24"/>
                <w:szCs w:val="24"/>
              </w:rPr>
            </w:pPr>
            <w:r w:rsidRPr="00A6679F">
              <w:rPr>
                <w:sz w:val="24"/>
                <w:szCs w:val="24"/>
              </w:rPr>
              <w:t>Inventory all </w:t>
            </w:r>
            <w:ins w:id="0" w:author="Unknown">
              <w:r w:rsidRPr="00A6679F">
                <w:rPr>
                  <w:sz w:val="24"/>
                  <w:szCs w:val="24"/>
                </w:rPr>
                <w:t>API hosts</w:t>
              </w:r>
            </w:ins>
            <w:r w:rsidRPr="00A6679F">
              <w:rPr>
                <w:sz w:val="24"/>
                <w:szCs w:val="24"/>
              </w:rPr>
              <w:t> and document important aspects of each one of them, focusing on the API environment (e.g. production, staging, test, development), who should have network access to the host (e.g. public, internal, partners) and the API version.</w:t>
            </w:r>
          </w:p>
          <w:p w14:paraId="39952072" w14:textId="77777777" w:rsidR="00A6679F" w:rsidRPr="00A6679F" w:rsidRDefault="00A6679F" w:rsidP="00A6679F">
            <w:pPr>
              <w:numPr>
                <w:ilvl w:val="0"/>
                <w:numId w:val="21"/>
              </w:numPr>
              <w:rPr>
                <w:sz w:val="24"/>
                <w:szCs w:val="24"/>
              </w:rPr>
            </w:pPr>
            <w:r w:rsidRPr="00A6679F">
              <w:rPr>
                <w:sz w:val="24"/>
                <w:szCs w:val="24"/>
              </w:rPr>
              <w:t>Inventory </w:t>
            </w:r>
            <w:ins w:id="1" w:author="Unknown">
              <w:r w:rsidRPr="00A6679F">
                <w:rPr>
                  <w:sz w:val="24"/>
                  <w:szCs w:val="24"/>
                </w:rPr>
                <w:t>integrated services</w:t>
              </w:r>
            </w:ins>
            <w:r w:rsidRPr="00A6679F">
              <w:rPr>
                <w:sz w:val="24"/>
                <w:szCs w:val="24"/>
              </w:rPr>
              <w:t> and document important aspects such as their role in the system, what data is exchanged (data flow), and their sensitivity.</w:t>
            </w:r>
          </w:p>
          <w:p w14:paraId="290A7614" w14:textId="77777777" w:rsidR="00A6679F" w:rsidRPr="00A6679F" w:rsidRDefault="00A6679F" w:rsidP="00A6679F">
            <w:pPr>
              <w:numPr>
                <w:ilvl w:val="0"/>
                <w:numId w:val="21"/>
              </w:numPr>
              <w:rPr>
                <w:sz w:val="24"/>
                <w:szCs w:val="24"/>
              </w:rPr>
            </w:pPr>
            <w:r w:rsidRPr="00A6679F">
              <w:rPr>
                <w:sz w:val="24"/>
                <w:szCs w:val="24"/>
              </w:rPr>
              <w:t>Document all aspects of your API such as authentication, errors, redirects, rate limiting, cross-origin resource sharing (CORS) policy, and endpoints, including their parameters, requests, and responses.</w:t>
            </w:r>
          </w:p>
          <w:p w14:paraId="1160ADBE" w14:textId="77777777" w:rsidR="00A6679F" w:rsidRPr="00A6679F" w:rsidRDefault="00A6679F" w:rsidP="00A6679F">
            <w:pPr>
              <w:numPr>
                <w:ilvl w:val="0"/>
                <w:numId w:val="21"/>
              </w:numPr>
              <w:rPr>
                <w:sz w:val="24"/>
                <w:szCs w:val="24"/>
              </w:rPr>
            </w:pPr>
            <w:r w:rsidRPr="00A6679F">
              <w:rPr>
                <w:sz w:val="24"/>
                <w:szCs w:val="24"/>
              </w:rPr>
              <w:t>Generate documentation automatically by adopting open standards. Include the documentation build in your CI/CD pipeline.</w:t>
            </w:r>
          </w:p>
          <w:p w14:paraId="44F608A5" w14:textId="77777777" w:rsidR="00A6679F" w:rsidRPr="00A6679F" w:rsidRDefault="00A6679F" w:rsidP="00A6679F">
            <w:pPr>
              <w:numPr>
                <w:ilvl w:val="0"/>
                <w:numId w:val="21"/>
              </w:numPr>
              <w:rPr>
                <w:sz w:val="24"/>
                <w:szCs w:val="24"/>
              </w:rPr>
            </w:pPr>
            <w:r w:rsidRPr="00A6679F">
              <w:rPr>
                <w:sz w:val="24"/>
                <w:szCs w:val="24"/>
              </w:rPr>
              <w:t>Make API documentation available only to those authorized to use the API.</w:t>
            </w:r>
          </w:p>
          <w:p w14:paraId="2DB68BBE" w14:textId="77777777" w:rsidR="00A6679F" w:rsidRPr="00A6679F" w:rsidRDefault="00A6679F" w:rsidP="00A6679F">
            <w:pPr>
              <w:numPr>
                <w:ilvl w:val="0"/>
                <w:numId w:val="21"/>
              </w:numPr>
              <w:rPr>
                <w:sz w:val="24"/>
                <w:szCs w:val="24"/>
              </w:rPr>
            </w:pPr>
            <w:r w:rsidRPr="00A6679F">
              <w:rPr>
                <w:sz w:val="24"/>
                <w:szCs w:val="24"/>
              </w:rPr>
              <w:t>Use external protection measures such as API security specific solutions for all exposed versions of your APIs, not just for the current production version.</w:t>
            </w:r>
          </w:p>
          <w:p w14:paraId="4F1BBDC8" w14:textId="77777777" w:rsidR="00A6679F" w:rsidRPr="00A6679F" w:rsidRDefault="00A6679F" w:rsidP="00A6679F">
            <w:pPr>
              <w:numPr>
                <w:ilvl w:val="0"/>
                <w:numId w:val="21"/>
              </w:numPr>
              <w:rPr>
                <w:sz w:val="24"/>
                <w:szCs w:val="24"/>
              </w:rPr>
            </w:pPr>
            <w:r w:rsidRPr="00A6679F">
              <w:rPr>
                <w:sz w:val="24"/>
                <w:szCs w:val="24"/>
              </w:rPr>
              <w:t>Avoid using production data with non-production API deployments. If this is unavoidable, these endpoints should get the same security treatment as the production ones.</w:t>
            </w:r>
          </w:p>
          <w:p w14:paraId="764C7F9D" w14:textId="77777777" w:rsidR="00A6679F" w:rsidRPr="00A6679F" w:rsidRDefault="00A6679F" w:rsidP="00A6679F">
            <w:pPr>
              <w:numPr>
                <w:ilvl w:val="0"/>
                <w:numId w:val="21"/>
              </w:numPr>
              <w:rPr>
                <w:sz w:val="24"/>
                <w:szCs w:val="24"/>
              </w:rPr>
            </w:pPr>
            <w:r w:rsidRPr="00A6679F">
              <w:rPr>
                <w:sz w:val="24"/>
                <w:szCs w:val="24"/>
              </w:rPr>
              <w:t>When newer versions of APIs include security improvements, perform a risk analysis to inform the mitigation actions required for the older versions. For example, whether it is possible to backport the improvements without breaking API compatibility or if you need to take the older version out quickly and force all clients to move to the latest version.</w:t>
            </w:r>
          </w:p>
          <w:p w14:paraId="74AEE4B9" w14:textId="77777777" w:rsidR="00A6679F" w:rsidRPr="00904D70" w:rsidRDefault="00A6679F" w:rsidP="00A6679F">
            <w:pPr>
              <w:rPr>
                <w:sz w:val="24"/>
                <w:szCs w:val="24"/>
              </w:rPr>
            </w:pPr>
          </w:p>
        </w:tc>
      </w:tr>
      <w:tr w:rsidR="00A6679F" w:rsidRPr="00904D70" w14:paraId="54FECBBD" w14:textId="77777777" w:rsidTr="00F8058A">
        <w:tc>
          <w:tcPr>
            <w:tcW w:w="4508" w:type="dxa"/>
          </w:tcPr>
          <w:p w14:paraId="59A4421A" w14:textId="77777777" w:rsidR="00A6679F" w:rsidRPr="00904D70" w:rsidRDefault="00A6679F" w:rsidP="00A6679F">
            <w:pPr>
              <w:rPr>
                <w:sz w:val="24"/>
                <w:szCs w:val="24"/>
              </w:rPr>
            </w:pPr>
            <w:r w:rsidRPr="00904D70">
              <w:rPr>
                <w:sz w:val="24"/>
                <w:szCs w:val="24"/>
              </w:rPr>
              <w:t>Reference</w:t>
            </w:r>
          </w:p>
        </w:tc>
        <w:tc>
          <w:tcPr>
            <w:tcW w:w="4508" w:type="dxa"/>
          </w:tcPr>
          <w:p w14:paraId="4315D27C" w14:textId="15D7BF28" w:rsidR="00A6679F" w:rsidRDefault="00A6679F" w:rsidP="00A6679F">
            <w:pPr>
              <w:rPr>
                <w:sz w:val="24"/>
                <w:szCs w:val="24"/>
              </w:rPr>
            </w:pPr>
            <w:hyperlink r:id="rId81" w:history="1">
              <w:r w:rsidRPr="006F5D70">
                <w:rPr>
                  <w:rStyle w:val="Hyperlink"/>
                  <w:sz w:val="24"/>
                  <w:szCs w:val="24"/>
                </w:rPr>
                <w:t>https://owasp.org/API-Security/editions/2023/en/0xa9-improper-inventory-management/</w:t>
              </w:r>
            </w:hyperlink>
          </w:p>
          <w:p w14:paraId="0D88D277" w14:textId="14880629" w:rsidR="00A6679F" w:rsidRPr="00904D70" w:rsidRDefault="00A6679F" w:rsidP="00A6679F">
            <w:pPr>
              <w:rPr>
                <w:sz w:val="24"/>
                <w:szCs w:val="24"/>
              </w:rPr>
            </w:pPr>
          </w:p>
        </w:tc>
      </w:tr>
    </w:tbl>
    <w:p w14:paraId="4DDAE774" w14:textId="77777777" w:rsidR="00904D70" w:rsidRDefault="00904D70" w:rsidP="00904D70"/>
    <w:p w14:paraId="0E24CBF0" w14:textId="77777777" w:rsidR="008C2DA3" w:rsidRDefault="008C2DA3" w:rsidP="00904D70"/>
    <w:tbl>
      <w:tblPr>
        <w:tblStyle w:val="TableGrid"/>
        <w:tblW w:w="0" w:type="auto"/>
        <w:tblLook w:val="04A0" w:firstRow="1" w:lastRow="0" w:firstColumn="1" w:lastColumn="0" w:noHBand="0" w:noVBand="1"/>
      </w:tblPr>
      <w:tblGrid>
        <w:gridCol w:w="1541"/>
        <w:gridCol w:w="7475"/>
      </w:tblGrid>
      <w:tr w:rsidR="008C2DA3" w:rsidRPr="00904D70" w14:paraId="7AEE3E4D" w14:textId="77777777" w:rsidTr="00F8058A">
        <w:tc>
          <w:tcPr>
            <w:tcW w:w="4508" w:type="dxa"/>
          </w:tcPr>
          <w:p w14:paraId="3B7E134B" w14:textId="77777777" w:rsidR="008C2DA3" w:rsidRPr="00904D70" w:rsidRDefault="008C2DA3" w:rsidP="00F8058A">
            <w:pPr>
              <w:rPr>
                <w:sz w:val="24"/>
                <w:szCs w:val="24"/>
              </w:rPr>
            </w:pPr>
            <w:r w:rsidRPr="00904D70">
              <w:rPr>
                <w:sz w:val="24"/>
                <w:szCs w:val="24"/>
              </w:rPr>
              <w:t>Vulnerability Name</w:t>
            </w:r>
          </w:p>
        </w:tc>
        <w:tc>
          <w:tcPr>
            <w:tcW w:w="4508" w:type="dxa"/>
          </w:tcPr>
          <w:p w14:paraId="6EB6EEA6" w14:textId="1447F59B" w:rsidR="008C2DA3" w:rsidRPr="00A6679F" w:rsidRDefault="00A6679F" w:rsidP="00F8058A">
            <w:pPr>
              <w:rPr>
                <w:sz w:val="24"/>
                <w:szCs w:val="24"/>
              </w:rPr>
            </w:pPr>
            <w:r w:rsidRPr="00A6679F">
              <w:rPr>
                <w:sz w:val="24"/>
                <w:szCs w:val="24"/>
              </w:rPr>
              <w:t>Unsafe Consumption of APIs</w:t>
            </w:r>
          </w:p>
        </w:tc>
      </w:tr>
      <w:tr w:rsidR="008C2DA3" w:rsidRPr="00904D70" w14:paraId="2C4A2A85" w14:textId="77777777" w:rsidTr="00F8058A">
        <w:tc>
          <w:tcPr>
            <w:tcW w:w="4508" w:type="dxa"/>
          </w:tcPr>
          <w:p w14:paraId="20D914AC" w14:textId="77777777" w:rsidR="008C2DA3" w:rsidRPr="00904D70" w:rsidRDefault="008C2DA3" w:rsidP="00F8058A">
            <w:pPr>
              <w:rPr>
                <w:sz w:val="24"/>
                <w:szCs w:val="24"/>
              </w:rPr>
            </w:pPr>
            <w:r w:rsidRPr="00904D70">
              <w:rPr>
                <w:sz w:val="24"/>
                <w:szCs w:val="24"/>
              </w:rPr>
              <w:t xml:space="preserve">Target URL </w:t>
            </w:r>
          </w:p>
        </w:tc>
        <w:tc>
          <w:tcPr>
            <w:tcW w:w="4508" w:type="dxa"/>
          </w:tcPr>
          <w:p w14:paraId="24C1FAA8" w14:textId="3226B8A3" w:rsidR="008C2DA3" w:rsidRDefault="00B60AC6" w:rsidP="00F8058A">
            <w:pPr>
              <w:rPr>
                <w:sz w:val="24"/>
                <w:szCs w:val="24"/>
              </w:rPr>
            </w:pPr>
            <w:hyperlink r:id="rId82" w:history="1">
              <w:r w:rsidRPr="00C20A4D">
                <w:rPr>
                  <w:rStyle w:val="Hyperlink"/>
                  <w:sz w:val="24"/>
                  <w:szCs w:val="24"/>
                </w:rPr>
                <w:t>http://localhost:3000/api/login</w:t>
              </w:r>
            </w:hyperlink>
          </w:p>
          <w:p w14:paraId="42FAD856" w14:textId="24F59253" w:rsidR="00B60AC6" w:rsidRPr="00904D70" w:rsidRDefault="00B60AC6" w:rsidP="00F8058A">
            <w:pPr>
              <w:rPr>
                <w:sz w:val="24"/>
                <w:szCs w:val="24"/>
              </w:rPr>
            </w:pPr>
          </w:p>
        </w:tc>
      </w:tr>
      <w:tr w:rsidR="008C2DA3" w:rsidRPr="00904D70" w14:paraId="185F806C" w14:textId="77777777" w:rsidTr="00F8058A">
        <w:tc>
          <w:tcPr>
            <w:tcW w:w="4508" w:type="dxa"/>
          </w:tcPr>
          <w:p w14:paraId="344DEA89" w14:textId="77777777" w:rsidR="008C2DA3" w:rsidRPr="00904D70" w:rsidRDefault="008C2DA3" w:rsidP="00F8058A">
            <w:pPr>
              <w:rPr>
                <w:sz w:val="24"/>
                <w:szCs w:val="24"/>
              </w:rPr>
            </w:pPr>
            <w:r w:rsidRPr="00904D70">
              <w:rPr>
                <w:sz w:val="24"/>
                <w:szCs w:val="24"/>
              </w:rPr>
              <w:t xml:space="preserve">Steps To Produce </w:t>
            </w:r>
          </w:p>
        </w:tc>
        <w:tc>
          <w:tcPr>
            <w:tcW w:w="4508" w:type="dxa"/>
          </w:tcPr>
          <w:p w14:paraId="35E961D4" w14:textId="77777777" w:rsidR="008C2DA3" w:rsidRDefault="003E509B" w:rsidP="003E509B">
            <w:pPr>
              <w:pStyle w:val="ListParagraph"/>
              <w:numPr>
                <w:ilvl w:val="0"/>
                <w:numId w:val="24"/>
              </w:numPr>
              <w:rPr>
                <w:sz w:val="24"/>
                <w:szCs w:val="24"/>
              </w:rPr>
            </w:pPr>
            <w:r>
              <w:rPr>
                <w:sz w:val="24"/>
                <w:szCs w:val="24"/>
              </w:rPr>
              <w:t xml:space="preserve">Go to login endpoint </w:t>
            </w:r>
          </w:p>
          <w:p w14:paraId="34A5EA91" w14:textId="77777777" w:rsidR="003E509B" w:rsidRDefault="003E509B" w:rsidP="003E509B">
            <w:pPr>
              <w:pStyle w:val="ListParagraph"/>
              <w:numPr>
                <w:ilvl w:val="0"/>
                <w:numId w:val="24"/>
              </w:numPr>
              <w:rPr>
                <w:sz w:val="24"/>
                <w:szCs w:val="24"/>
              </w:rPr>
            </w:pPr>
            <w:r>
              <w:rPr>
                <w:sz w:val="24"/>
                <w:szCs w:val="24"/>
              </w:rPr>
              <w:t xml:space="preserve">Try injection payloads </w:t>
            </w:r>
          </w:p>
          <w:p w14:paraId="2C2B68C8" w14:textId="7DFE476D" w:rsidR="003E509B" w:rsidRPr="003E509B" w:rsidRDefault="003E509B" w:rsidP="003E509B">
            <w:pPr>
              <w:pStyle w:val="ListParagraph"/>
              <w:numPr>
                <w:ilvl w:val="0"/>
                <w:numId w:val="24"/>
              </w:numPr>
              <w:rPr>
                <w:sz w:val="24"/>
                <w:szCs w:val="24"/>
              </w:rPr>
            </w:pPr>
            <w:r>
              <w:rPr>
                <w:sz w:val="24"/>
                <w:szCs w:val="24"/>
              </w:rPr>
              <w:t xml:space="preserve">Lack of input validation on endpoint gives access to account takeover </w:t>
            </w:r>
          </w:p>
        </w:tc>
      </w:tr>
      <w:tr w:rsidR="008C2DA3" w:rsidRPr="00904D70" w14:paraId="4FAE7184" w14:textId="77777777" w:rsidTr="00F8058A">
        <w:tc>
          <w:tcPr>
            <w:tcW w:w="4508" w:type="dxa"/>
          </w:tcPr>
          <w:p w14:paraId="22CE78D1" w14:textId="77777777" w:rsidR="008C2DA3" w:rsidRPr="00904D70" w:rsidRDefault="008C2DA3" w:rsidP="00F8058A">
            <w:pPr>
              <w:rPr>
                <w:sz w:val="24"/>
                <w:szCs w:val="24"/>
              </w:rPr>
            </w:pPr>
            <w:r w:rsidRPr="00904D70">
              <w:rPr>
                <w:sz w:val="24"/>
                <w:szCs w:val="24"/>
              </w:rPr>
              <w:t>Severity</w:t>
            </w:r>
          </w:p>
        </w:tc>
        <w:tc>
          <w:tcPr>
            <w:tcW w:w="4508" w:type="dxa"/>
          </w:tcPr>
          <w:p w14:paraId="65FDABA3" w14:textId="67EA821A" w:rsidR="008C2DA3" w:rsidRPr="00904D70" w:rsidRDefault="003E509B" w:rsidP="00F8058A">
            <w:pPr>
              <w:rPr>
                <w:sz w:val="24"/>
                <w:szCs w:val="24"/>
              </w:rPr>
            </w:pPr>
            <w:r>
              <w:rPr>
                <w:sz w:val="24"/>
                <w:szCs w:val="24"/>
              </w:rPr>
              <w:t>Critical</w:t>
            </w:r>
          </w:p>
        </w:tc>
      </w:tr>
      <w:tr w:rsidR="008C2DA3" w:rsidRPr="00904D70" w14:paraId="6276190C" w14:textId="77777777" w:rsidTr="00F8058A">
        <w:tc>
          <w:tcPr>
            <w:tcW w:w="4508" w:type="dxa"/>
          </w:tcPr>
          <w:p w14:paraId="7245C4F8" w14:textId="77777777" w:rsidR="008C2DA3" w:rsidRPr="00904D70" w:rsidRDefault="008C2DA3" w:rsidP="00F8058A">
            <w:pPr>
              <w:rPr>
                <w:sz w:val="24"/>
                <w:szCs w:val="24"/>
              </w:rPr>
            </w:pPr>
            <w:r w:rsidRPr="00904D70">
              <w:rPr>
                <w:sz w:val="24"/>
                <w:szCs w:val="24"/>
              </w:rPr>
              <w:t xml:space="preserve">CVSS Score </w:t>
            </w:r>
          </w:p>
        </w:tc>
        <w:tc>
          <w:tcPr>
            <w:tcW w:w="4508" w:type="dxa"/>
          </w:tcPr>
          <w:p w14:paraId="79A24D22" w14:textId="248E2108" w:rsidR="008C2DA3" w:rsidRPr="00904D70" w:rsidRDefault="003E509B" w:rsidP="00F8058A">
            <w:pPr>
              <w:rPr>
                <w:sz w:val="24"/>
                <w:szCs w:val="24"/>
              </w:rPr>
            </w:pPr>
            <w:r>
              <w:rPr>
                <w:sz w:val="24"/>
                <w:szCs w:val="24"/>
              </w:rPr>
              <w:t>9.8</w:t>
            </w:r>
          </w:p>
        </w:tc>
      </w:tr>
      <w:tr w:rsidR="00A6679F" w:rsidRPr="00904D70" w14:paraId="5852418A" w14:textId="77777777" w:rsidTr="00F8058A">
        <w:tc>
          <w:tcPr>
            <w:tcW w:w="4508" w:type="dxa"/>
          </w:tcPr>
          <w:p w14:paraId="67ABB966" w14:textId="77777777" w:rsidR="00A6679F" w:rsidRPr="00904D70" w:rsidRDefault="00A6679F" w:rsidP="00A6679F">
            <w:pPr>
              <w:rPr>
                <w:sz w:val="24"/>
                <w:szCs w:val="24"/>
              </w:rPr>
            </w:pPr>
            <w:r w:rsidRPr="00904D70">
              <w:rPr>
                <w:sz w:val="24"/>
                <w:szCs w:val="24"/>
              </w:rPr>
              <w:t xml:space="preserve">Attack Vector </w:t>
            </w:r>
          </w:p>
        </w:tc>
        <w:tc>
          <w:tcPr>
            <w:tcW w:w="4508" w:type="dxa"/>
          </w:tcPr>
          <w:p w14:paraId="41F4684E" w14:textId="2EAE6501" w:rsidR="00A6679F" w:rsidRPr="00904D70" w:rsidRDefault="00A6679F" w:rsidP="00A6679F">
            <w:pPr>
              <w:rPr>
                <w:sz w:val="24"/>
                <w:szCs w:val="24"/>
              </w:rPr>
            </w:pPr>
            <w:r w:rsidRPr="00195329">
              <w:rPr>
                <w:sz w:val="24"/>
                <w:szCs w:val="24"/>
              </w:rPr>
              <w:t>CVSS:3.0/AV:N/AC:L/PR:N/UI:N/S:U/C:H/I:H/A:H</w:t>
            </w:r>
          </w:p>
        </w:tc>
      </w:tr>
      <w:tr w:rsidR="00A6679F" w:rsidRPr="00904D70" w14:paraId="5AE57177" w14:textId="77777777" w:rsidTr="00F8058A">
        <w:tc>
          <w:tcPr>
            <w:tcW w:w="4508" w:type="dxa"/>
          </w:tcPr>
          <w:p w14:paraId="66A936BA" w14:textId="77777777" w:rsidR="00A6679F" w:rsidRPr="00904D70" w:rsidRDefault="00A6679F" w:rsidP="00A6679F">
            <w:pPr>
              <w:rPr>
                <w:sz w:val="24"/>
                <w:szCs w:val="24"/>
              </w:rPr>
            </w:pPr>
            <w:r w:rsidRPr="00904D70">
              <w:rPr>
                <w:sz w:val="24"/>
                <w:szCs w:val="24"/>
              </w:rPr>
              <w:t>Proof Of Concept</w:t>
            </w:r>
          </w:p>
        </w:tc>
        <w:tc>
          <w:tcPr>
            <w:tcW w:w="4508" w:type="dxa"/>
          </w:tcPr>
          <w:p w14:paraId="40F1C4D8" w14:textId="2F7A5F4C" w:rsidR="00A6679F" w:rsidRDefault="00B60AC6" w:rsidP="00A6679F">
            <w:pPr>
              <w:rPr>
                <w:sz w:val="24"/>
                <w:szCs w:val="24"/>
              </w:rPr>
            </w:pPr>
            <w:r>
              <w:rPr>
                <w:sz w:val="24"/>
                <w:szCs w:val="24"/>
              </w:rPr>
              <w:t xml:space="preserve">STEP 1 – We have login endpoint lets try injection payloads to test is there any input validation </w:t>
            </w:r>
          </w:p>
          <w:p w14:paraId="08B6B58B" w14:textId="77777777" w:rsidR="00B60AC6" w:rsidRDefault="00B60AC6" w:rsidP="00A6679F">
            <w:pPr>
              <w:rPr>
                <w:sz w:val="24"/>
                <w:szCs w:val="24"/>
              </w:rPr>
            </w:pPr>
          </w:p>
          <w:p w14:paraId="3828B6FD" w14:textId="4582EC30" w:rsidR="00B60AC6" w:rsidRDefault="00B60AC6" w:rsidP="00A6679F">
            <w:pPr>
              <w:rPr>
                <w:sz w:val="24"/>
                <w:szCs w:val="24"/>
              </w:rPr>
            </w:pPr>
            <w:r w:rsidRPr="00B60AC6">
              <w:rPr>
                <w:sz w:val="24"/>
                <w:szCs w:val="24"/>
              </w:rPr>
              <w:drawing>
                <wp:inline distT="0" distB="0" distL="0" distR="0" wp14:anchorId="4AABBC30" wp14:editId="77595BE1">
                  <wp:extent cx="4622800" cy="3352800"/>
                  <wp:effectExtent l="0" t="0" r="6350" b="0"/>
                  <wp:docPr id="7332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6661" name=""/>
                          <pic:cNvPicPr/>
                        </pic:nvPicPr>
                        <pic:blipFill>
                          <a:blip r:embed="rId83"/>
                          <a:stretch>
                            <a:fillRect/>
                          </a:stretch>
                        </pic:blipFill>
                        <pic:spPr>
                          <a:xfrm>
                            <a:off x="0" y="0"/>
                            <a:ext cx="4622800" cy="3352800"/>
                          </a:xfrm>
                          <a:prstGeom prst="rect">
                            <a:avLst/>
                          </a:prstGeom>
                        </pic:spPr>
                      </pic:pic>
                    </a:graphicData>
                  </a:graphic>
                </wp:inline>
              </w:drawing>
            </w:r>
          </w:p>
          <w:p w14:paraId="7AAB3450" w14:textId="77777777" w:rsidR="00B60AC6" w:rsidRDefault="00B60AC6" w:rsidP="00A6679F">
            <w:pPr>
              <w:rPr>
                <w:sz w:val="24"/>
                <w:szCs w:val="24"/>
              </w:rPr>
            </w:pPr>
          </w:p>
          <w:p w14:paraId="2C350C1B" w14:textId="35FB7347" w:rsidR="00B60AC6" w:rsidRDefault="00B60AC6" w:rsidP="00A6679F">
            <w:pPr>
              <w:rPr>
                <w:sz w:val="24"/>
                <w:szCs w:val="24"/>
              </w:rPr>
            </w:pPr>
            <w:r>
              <w:rPr>
                <w:sz w:val="24"/>
                <w:szCs w:val="24"/>
              </w:rPr>
              <w:t xml:space="preserve">STEP 2 – Let’s try to inject NoSQL payload </w:t>
            </w:r>
          </w:p>
          <w:p w14:paraId="58BAD609" w14:textId="77777777" w:rsidR="00B60AC6" w:rsidRDefault="00B60AC6" w:rsidP="00A6679F">
            <w:pPr>
              <w:rPr>
                <w:sz w:val="24"/>
                <w:szCs w:val="24"/>
              </w:rPr>
            </w:pPr>
          </w:p>
          <w:p w14:paraId="3FE3AB4E" w14:textId="6E62D0D5" w:rsidR="00B60AC6" w:rsidRDefault="00D35700" w:rsidP="00A6679F">
            <w:pPr>
              <w:rPr>
                <w:sz w:val="24"/>
                <w:szCs w:val="24"/>
              </w:rPr>
            </w:pPr>
            <w:r w:rsidRPr="00D35700">
              <w:rPr>
                <w:sz w:val="24"/>
                <w:szCs w:val="24"/>
              </w:rPr>
              <w:drawing>
                <wp:inline distT="0" distB="0" distL="0" distR="0" wp14:anchorId="5FF26061" wp14:editId="6F516A8C">
                  <wp:extent cx="4591050" cy="2768600"/>
                  <wp:effectExtent l="0" t="0" r="0" b="0"/>
                  <wp:docPr id="8073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2764" name=""/>
                          <pic:cNvPicPr/>
                        </pic:nvPicPr>
                        <pic:blipFill>
                          <a:blip r:embed="rId84"/>
                          <a:stretch>
                            <a:fillRect/>
                          </a:stretch>
                        </pic:blipFill>
                        <pic:spPr>
                          <a:xfrm>
                            <a:off x="0" y="0"/>
                            <a:ext cx="4591050" cy="2768600"/>
                          </a:xfrm>
                          <a:prstGeom prst="rect">
                            <a:avLst/>
                          </a:prstGeom>
                        </pic:spPr>
                      </pic:pic>
                    </a:graphicData>
                  </a:graphic>
                </wp:inline>
              </w:drawing>
            </w:r>
          </w:p>
          <w:p w14:paraId="512D9D51" w14:textId="77777777" w:rsidR="00B60AC6" w:rsidRDefault="00B60AC6" w:rsidP="00A6679F">
            <w:pPr>
              <w:rPr>
                <w:sz w:val="24"/>
                <w:szCs w:val="24"/>
              </w:rPr>
            </w:pPr>
          </w:p>
          <w:p w14:paraId="2A1A2CEF" w14:textId="2813037C" w:rsidR="00B60AC6" w:rsidRDefault="00D35700" w:rsidP="00A6679F">
            <w:pPr>
              <w:rPr>
                <w:sz w:val="24"/>
                <w:szCs w:val="24"/>
              </w:rPr>
            </w:pPr>
            <w:r>
              <w:rPr>
                <w:sz w:val="24"/>
                <w:szCs w:val="24"/>
              </w:rPr>
              <w:t xml:space="preserve">We got flag </w:t>
            </w:r>
          </w:p>
          <w:p w14:paraId="04A5777C" w14:textId="0408E804" w:rsidR="00B60AC6" w:rsidRPr="00904D70" w:rsidRDefault="00B60AC6" w:rsidP="00A6679F">
            <w:pPr>
              <w:rPr>
                <w:sz w:val="24"/>
                <w:szCs w:val="24"/>
              </w:rPr>
            </w:pPr>
          </w:p>
        </w:tc>
      </w:tr>
      <w:tr w:rsidR="00A6679F" w:rsidRPr="00904D70" w14:paraId="0003FC5B" w14:textId="77777777" w:rsidTr="00F8058A">
        <w:tc>
          <w:tcPr>
            <w:tcW w:w="4508" w:type="dxa"/>
          </w:tcPr>
          <w:p w14:paraId="2F3EBC85" w14:textId="77777777" w:rsidR="00A6679F" w:rsidRPr="00904D70" w:rsidRDefault="00A6679F" w:rsidP="00A6679F">
            <w:pPr>
              <w:rPr>
                <w:sz w:val="24"/>
                <w:szCs w:val="24"/>
              </w:rPr>
            </w:pPr>
            <w:r w:rsidRPr="00904D70">
              <w:rPr>
                <w:sz w:val="24"/>
                <w:szCs w:val="24"/>
              </w:rPr>
              <w:lastRenderedPageBreak/>
              <w:t>Impact</w:t>
            </w:r>
          </w:p>
        </w:tc>
        <w:tc>
          <w:tcPr>
            <w:tcW w:w="4508" w:type="dxa"/>
          </w:tcPr>
          <w:p w14:paraId="14D30F70" w14:textId="3071B866" w:rsidR="00A6679F" w:rsidRPr="00904D70" w:rsidRDefault="00A6679F" w:rsidP="00A6679F">
            <w:pPr>
              <w:rPr>
                <w:sz w:val="24"/>
                <w:szCs w:val="24"/>
              </w:rPr>
            </w:pPr>
            <w:r w:rsidRPr="00A6679F">
              <w:rPr>
                <w:sz w:val="24"/>
                <w:szCs w:val="24"/>
              </w:rPr>
              <w:t>The impact varies according to what the target API does with pulled data. Successful exploitation may lead to sensitive information exposure to unauthorized actors, many kinds of injections, or denial of service.</w:t>
            </w:r>
          </w:p>
        </w:tc>
      </w:tr>
      <w:tr w:rsidR="00A6679F" w:rsidRPr="00904D70" w14:paraId="452EE8EE" w14:textId="77777777" w:rsidTr="00F8058A">
        <w:tc>
          <w:tcPr>
            <w:tcW w:w="4508" w:type="dxa"/>
          </w:tcPr>
          <w:p w14:paraId="33F4D92B" w14:textId="77777777" w:rsidR="00A6679F" w:rsidRPr="00904D70" w:rsidRDefault="00A6679F" w:rsidP="00A6679F">
            <w:pPr>
              <w:rPr>
                <w:sz w:val="24"/>
                <w:szCs w:val="24"/>
              </w:rPr>
            </w:pPr>
            <w:r w:rsidRPr="00904D70">
              <w:rPr>
                <w:sz w:val="24"/>
                <w:szCs w:val="24"/>
              </w:rPr>
              <w:t>Remediations</w:t>
            </w:r>
          </w:p>
        </w:tc>
        <w:tc>
          <w:tcPr>
            <w:tcW w:w="4508" w:type="dxa"/>
          </w:tcPr>
          <w:p w14:paraId="43604ADB" w14:textId="77777777" w:rsidR="00A6679F" w:rsidRPr="00A6679F" w:rsidRDefault="00A6679F" w:rsidP="00A6679F">
            <w:pPr>
              <w:numPr>
                <w:ilvl w:val="0"/>
                <w:numId w:val="22"/>
              </w:numPr>
              <w:rPr>
                <w:sz w:val="24"/>
                <w:szCs w:val="24"/>
              </w:rPr>
            </w:pPr>
            <w:r w:rsidRPr="00A6679F">
              <w:rPr>
                <w:sz w:val="24"/>
                <w:szCs w:val="24"/>
              </w:rPr>
              <w:t>When evaluating service providers, assess their API security posture.</w:t>
            </w:r>
          </w:p>
          <w:p w14:paraId="60249E8E" w14:textId="77777777" w:rsidR="00A6679F" w:rsidRPr="00A6679F" w:rsidRDefault="00A6679F" w:rsidP="00A6679F">
            <w:pPr>
              <w:numPr>
                <w:ilvl w:val="0"/>
                <w:numId w:val="22"/>
              </w:numPr>
              <w:rPr>
                <w:sz w:val="24"/>
                <w:szCs w:val="24"/>
              </w:rPr>
            </w:pPr>
            <w:r w:rsidRPr="00A6679F">
              <w:rPr>
                <w:sz w:val="24"/>
                <w:szCs w:val="24"/>
              </w:rPr>
              <w:t>Ensure all API interactions happen over a secure communication channel (TLS).</w:t>
            </w:r>
          </w:p>
          <w:p w14:paraId="77E3961C" w14:textId="77777777" w:rsidR="00A6679F" w:rsidRPr="00A6679F" w:rsidRDefault="00A6679F" w:rsidP="00A6679F">
            <w:pPr>
              <w:numPr>
                <w:ilvl w:val="0"/>
                <w:numId w:val="22"/>
              </w:numPr>
              <w:rPr>
                <w:sz w:val="24"/>
                <w:szCs w:val="24"/>
              </w:rPr>
            </w:pPr>
            <w:r w:rsidRPr="00A6679F">
              <w:rPr>
                <w:sz w:val="24"/>
                <w:szCs w:val="24"/>
              </w:rPr>
              <w:lastRenderedPageBreak/>
              <w:t>Always validate and properly sanitize data received from integrated APIs before using it.</w:t>
            </w:r>
          </w:p>
          <w:p w14:paraId="7EC4FBF1" w14:textId="77777777" w:rsidR="00A6679F" w:rsidRDefault="00A6679F" w:rsidP="00A6679F">
            <w:pPr>
              <w:numPr>
                <w:ilvl w:val="0"/>
                <w:numId w:val="22"/>
              </w:numPr>
              <w:rPr>
                <w:sz w:val="24"/>
                <w:szCs w:val="24"/>
              </w:rPr>
            </w:pPr>
            <w:r w:rsidRPr="00A6679F">
              <w:rPr>
                <w:sz w:val="24"/>
                <w:szCs w:val="24"/>
              </w:rPr>
              <w:t>Maintain an allowlist of well-known locations integrated APIs may redirect yours to: do not blindly follow redirects.</w:t>
            </w:r>
          </w:p>
          <w:p w14:paraId="533C239C" w14:textId="5A31A8AA" w:rsidR="00A6679F" w:rsidRPr="00A6679F" w:rsidRDefault="00A6679F" w:rsidP="00A6679F">
            <w:pPr>
              <w:ind w:left="720"/>
              <w:rPr>
                <w:sz w:val="24"/>
                <w:szCs w:val="24"/>
              </w:rPr>
            </w:pPr>
          </w:p>
        </w:tc>
      </w:tr>
      <w:tr w:rsidR="00A6679F" w:rsidRPr="00904D70" w14:paraId="0D40A0E4" w14:textId="77777777" w:rsidTr="00F8058A">
        <w:tc>
          <w:tcPr>
            <w:tcW w:w="4508" w:type="dxa"/>
          </w:tcPr>
          <w:p w14:paraId="33AADF1C" w14:textId="77777777" w:rsidR="00A6679F" w:rsidRPr="00904D70" w:rsidRDefault="00A6679F" w:rsidP="00A6679F">
            <w:pPr>
              <w:rPr>
                <w:sz w:val="24"/>
                <w:szCs w:val="24"/>
              </w:rPr>
            </w:pPr>
            <w:r w:rsidRPr="00904D70">
              <w:rPr>
                <w:sz w:val="24"/>
                <w:szCs w:val="24"/>
              </w:rPr>
              <w:lastRenderedPageBreak/>
              <w:t>Reference</w:t>
            </w:r>
          </w:p>
        </w:tc>
        <w:tc>
          <w:tcPr>
            <w:tcW w:w="4508" w:type="dxa"/>
          </w:tcPr>
          <w:p w14:paraId="6C1CD18F" w14:textId="5EB77720" w:rsidR="00A6679F" w:rsidRDefault="00A6679F" w:rsidP="00A6679F">
            <w:pPr>
              <w:rPr>
                <w:sz w:val="24"/>
                <w:szCs w:val="24"/>
              </w:rPr>
            </w:pPr>
            <w:hyperlink r:id="rId85" w:history="1">
              <w:r w:rsidRPr="006F5D70">
                <w:rPr>
                  <w:rStyle w:val="Hyperlink"/>
                  <w:sz w:val="24"/>
                  <w:szCs w:val="24"/>
                </w:rPr>
                <w:t>https://owasp.org/API-Security/editions/2023/en/0xaa-unsafe-consumption-of-apis/</w:t>
              </w:r>
            </w:hyperlink>
          </w:p>
          <w:p w14:paraId="3D3DF72F" w14:textId="35CBF87A" w:rsidR="00A6679F" w:rsidRPr="00904D70" w:rsidRDefault="00A6679F" w:rsidP="00A6679F">
            <w:pPr>
              <w:rPr>
                <w:sz w:val="24"/>
                <w:szCs w:val="24"/>
              </w:rPr>
            </w:pPr>
          </w:p>
        </w:tc>
      </w:tr>
    </w:tbl>
    <w:p w14:paraId="6FDAE487" w14:textId="77777777" w:rsidR="008C2DA3" w:rsidRDefault="008C2DA3" w:rsidP="00904D70"/>
    <w:p w14:paraId="57759598" w14:textId="77777777" w:rsidR="008C2DA3" w:rsidRDefault="008C2DA3" w:rsidP="00904D70"/>
    <w:p w14:paraId="28769DDB" w14:textId="77777777" w:rsidR="00904D70" w:rsidRDefault="00904D70"/>
    <w:p w14:paraId="5BB9E2FC" w14:textId="77777777" w:rsidR="00904D70" w:rsidRDefault="00904D70"/>
    <w:sectPr w:rsidR="00904D70">
      <w:headerReference w:type="default" r:id="rId86"/>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435E2" w14:textId="77777777" w:rsidR="001268EE" w:rsidRDefault="001268EE" w:rsidP="008B65A5">
      <w:pPr>
        <w:spacing w:after="0" w:line="240" w:lineRule="auto"/>
      </w:pPr>
      <w:r>
        <w:separator/>
      </w:r>
    </w:p>
  </w:endnote>
  <w:endnote w:type="continuationSeparator" w:id="0">
    <w:p w14:paraId="5E9AC61E" w14:textId="77777777" w:rsidR="001268EE" w:rsidRDefault="001268EE" w:rsidP="008B6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4472C4" w:themeFill="accent1"/>
      <w:tblCellMar>
        <w:left w:w="115" w:type="dxa"/>
        <w:right w:w="115" w:type="dxa"/>
      </w:tblCellMar>
      <w:tblLook w:val="04A0" w:firstRow="1" w:lastRow="0" w:firstColumn="1" w:lastColumn="0" w:noHBand="0" w:noVBand="1"/>
    </w:tblPr>
    <w:tblGrid>
      <w:gridCol w:w="4513"/>
      <w:gridCol w:w="4513"/>
    </w:tblGrid>
    <w:tr w:rsidR="008B65A5" w14:paraId="225A8C5F" w14:textId="77777777">
      <w:tc>
        <w:tcPr>
          <w:tcW w:w="2500" w:type="pct"/>
          <w:shd w:val="clear" w:color="auto" w:fill="4472C4" w:themeFill="accent1"/>
          <w:vAlign w:val="center"/>
        </w:tcPr>
        <w:p w14:paraId="5053E7DC" w14:textId="78EEE69B" w:rsidR="008B65A5" w:rsidRDefault="00F8058A">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6625166924A545D69757EEA02C4AD943"/>
              </w:placeholder>
              <w:dataBinding w:prefixMappings="xmlns:ns0='http://purl.org/dc/elements/1.1/' xmlns:ns1='http://schemas.openxmlformats.org/package/2006/metadata/core-properties' " w:xpath="/ns1:coreProperties[1]/ns0:title[1]" w:storeItemID="{6C3C8BC8-F283-45AE-878A-BAB7291924A1}"/>
              <w:text/>
            </w:sdtPr>
            <w:sdtContent>
              <w:r w:rsidR="00195329">
                <w:rPr>
                  <w:caps/>
                  <w:color w:val="FFFFFF" w:themeColor="background1"/>
                  <w:sz w:val="18"/>
                  <w:szCs w:val="18"/>
                </w:rPr>
                <w:t>Web penetration testing – dvapi</w:t>
              </w:r>
            </w:sdtContent>
          </w:sdt>
        </w:p>
      </w:tc>
      <w:tc>
        <w:tcPr>
          <w:tcW w:w="2500" w:type="pct"/>
          <w:shd w:val="clear" w:color="auto" w:fill="4472C4" w:themeFill="accent1"/>
          <w:vAlign w:val="center"/>
        </w:tcPr>
        <w:sdt>
          <w:sdtPr>
            <w:rPr>
              <w:caps/>
              <w:color w:val="FFFFFF" w:themeColor="background1"/>
              <w:sz w:val="18"/>
              <w:szCs w:val="18"/>
            </w:rPr>
            <w:alias w:val="Author"/>
            <w:tag w:val=""/>
            <w:id w:val="-1822267932"/>
            <w:placeholder>
              <w:docPart w:val="F981547EE0F748CFBAF4A99953CDA20D"/>
            </w:placeholder>
            <w:dataBinding w:prefixMappings="xmlns:ns0='http://purl.org/dc/elements/1.1/' xmlns:ns1='http://schemas.openxmlformats.org/package/2006/metadata/core-properties' " w:xpath="/ns1:coreProperties[1]/ns0:creator[1]" w:storeItemID="{6C3C8BC8-F283-45AE-878A-BAB7291924A1}"/>
            <w:text/>
          </w:sdtPr>
          <w:sdtContent>
            <w:p w14:paraId="3DF2B019" w14:textId="5DAB994C" w:rsidR="008B65A5" w:rsidRDefault="008B65A5">
              <w:pPr>
                <w:pStyle w:val="Footer"/>
                <w:spacing w:before="80" w:after="80"/>
                <w:jc w:val="right"/>
                <w:rPr>
                  <w:caps/>
                  <w:color w:val="FFFFFF" w:themeColor="background1"/>
                  <w:sz w:val="18"/>
                  <w:szCs w:val="18"/>
                </w:rPr>
              </w:pPr>
              <w:r>
                <w:rPr>
                  <w:caps/>
                  <w:color w:val="FFFFFF" w:themeColor="background1"/>
                  <w:sz w:val="18"/>
                  <w:szCs w:val="18"/>
                </w:rPr>
                <w:t>Yash Pawar</w:t>
              </w:r>
            </w:p>
          </w:sdtContent>
        </w:sdt>
      </w:tc>
    </w:tr>
  </w:tbl>
  <w:p w14:paraId="385491A9" w14:textId="77777777" w:rsidR="008B65A5" w:rsidRDefault="008B65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B15C1" w14:textId="77777777" w:rsidR="001268EE" w:rsidRDefault="001268EE" w:rsidP="008B65A5">
      <w:pPr>
        <w:spacing w:after="0" w:line="240" w:lineRule="auto"/>
      </w:pPr>
      <w:r>
        <w:separator/>
      </w:r>
    </w:p>
  </w:footnote>
  <w:footnote w:type="continuationSeparator" w:id="0">
    <w:p w14:paraId="4EFDE14F" w14:textId="77777777" w:rsidR="001268EE" w:rsidRDefault="001268EE" w:rsidP="008B65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B7F92" w14:textId="24543C68" w:rsidR="008B65A5" w:rsidRDefault="008B65A5">
    <w:pPr>
      <w:pStyle w:val="Header"/>
    </w:pPr>
    <w:r>
      <w:rPr>
        <w:noProof/>
      </w:rPr>
      <mc:AlternateContent>
        <mc:Choice Requires="wps">
          <w:drawing>
            <wp:anchor distT="0" distB="0" distL="118745" distR="118745" simplePos="0" relativeHeight="251659264" behindDoc="1" locked="0" layoutInCell="1" allowOverlap="0" wp14:anchorId="4E9E2D3C" wp14:editId="253A2D4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597E531" w14:textId="36701020" w:rsidR="008B65A5" w:rsidRDefault="00195329">
                              <w:pPr>
                                <w:pStyle w:val="Header"/>
                                <w:jc w:val="center"/>
                                <w:rPr>
                                  <w:caps/>
                                  <w:color w:val="FFFFFF" w:themeColor="background1"/>
                                </w:rPr>
                              </w:pPr>
                              <w:r>
                                <w:rPr>
                                  <w:caps/>
                                  <w:color w:val="FFFFFF" w:themeColor="background1"/>
                                </w:rPr>
                                <w:t>Web penetration testing – dvapi</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E9E2D3C"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597E531" w14:textId="36701020" w:rsidR="008B65A5" w:rsidRDefault="00195329">
                        <w:pPr>
                          <w:pStyle w:val="Header"/>
                          <w:jc w:val="center"/>
                          <w:rPr>
                            <w:caps/>
                            <w:color w:val="FFFFFF" w:themeColor="background1"/>
                          </w:rPr>
                        </w:pPr>
                        <w:r>
                          <w:rPr>
                            <w:caps/>
                            <w:color w:val="FFFFFF" w:themeColor="background1"/>
                          </w:rPr>
                          <w:t>Web penetration testing – dvapi</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44A"/>
    <w:multiLevelType w:val="hybridMultilevel"/>
    <w:tmpl w:val="116471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646064"/>
    <w:multiLevelType w:val="multilevel"/>
    <w:tmpl w:val="571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D447D6"/>
    <w:multiLevelType w:val="hybridMultilevel"/>
    <w:tmpl w:val="003C76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E10B88"/>
    <w:multiLevelType w:val="multilevel"/>
    <w:tmpl w:val="93A6E0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E16AC7"/>
    <w:multiLevelType w:val="multilevel"/>
    <w:tmpl w:val="5CF6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CF7529"/>
    <w:multiLevelType w:val="multilevel"/>
    <w:tmpl w:val="00180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F73FBC"/>
    <w:multiLevelType w:val="multilevel"/>
    <w:tmpl w:val="AB1E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966654"/>
    <w:multiLevelType w:val="hybridMultilevel"/>
    <w:tmpl w:val="16AE7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1F7928"/>
    <w:multiLevelType w:val="multilevel"/>
    <w:tmpl w:val="93A6E0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F010E7"/>
    <w:multiLevelType w:val="hybridMultilevel"/>
    <w:tmpl w:val="E31E9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ED5BF4"/>
    <w:multiLevelType w:val="multilevel"/>
    <w:tmpl w:val="EB58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AC4CD8"/>
    <w:multiLevelType w:val="hybridMultilevel"/>
    <w:tmpl w:val="F3046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0CE2688"/>
    <w:multiLevelType w:val="multilevel"/>
    <w:tmpl w:val="F0C2F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C93FCD"/>
    <w:multiLevelType w:val="hybridMultilevel"/>
    <w:tmpl w:val="FF1A0B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9A6D3C"/>
    <w:multiLevelType w:val="multilevel"/>
    <w:tmpl w:val="DA42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802C98"/>
    <w:multiLevelType w:val="multilevel"/>
    <w:tmpl w:val="E33C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BF92EA5"/>
    <w:multiLevelType w:val="hybridMultilevel"/>
    <w:tmpl w:val="34840EC0"/>
    <w:lvl w:ilvl="0" w:tplc="566A82EC">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FB72D3"/>
    <w:multiLevelType w:val="multilevel"/>
    <w:tmpl w:val="9E98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3B47A7"/>
    <w:multiLevelType w:val="hybridMultilevel"/>
    <w:tmpl w:val="F09C4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6745B5"/>
    <w:multiLevelType w:val="hybridMultilevel"/>
    <w:tmpl w:val="1E96A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C73150"/>
    <w:multiLevelType w:val="hybridMultilevel"/>
    <w:tmpl w:val="22684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686AA6"/>
    <w:multiLevelType w:val="hybridMultilevel"/>
    <w:tmpl w:val="D098D8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E292D39"/>
    <w:multiLevelType w:val="hybridMultilevel"/>
    <w:tmpl w:val="8638AD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F85686E"/>
    <w:multiLevelType w:val="multilevel"/>
    <w:tmpl w:val="2830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1527487">
    <w:abstractNumId w:val="2"/>
  </w:num>
  <w:num w:numId="2" w16cid:durableId="515652565">
    <w:abstractNumId w:val="16"/>
  </w:num>
  <w:num w:numId="3" w16cid:durableId="813066927">
    <w:abstractNumId w:val="4"/>
  </w:num>
  <w:num w:numId="4" w16cid:durableId="1505898442">
    <w:abstractNumId w:val="20"/>
  </w:num>
  <w:num w:numId="5" w16cid:durableId="974876117">
    <w:abstractNumId w:val="14"/>
  </w:num>
  <w:num w:numId="6" w16cid:durableId="1111054038">
    <w:abstractNumId w:val="19"/>
  </w:num>
  <w:num w:numId="7" w16cid:durableId="1925920954">
    <w:abstractNumId w:val="23"/>
  </w:num>
  <w:num w:numId="8" w16cid:durableId="1614164064">
    <w:abstractNumId w:val="13"/>
  </w:num>
  <w:num w:numId="9" w16cid:durableId="333649837">
    <w:abstractNumId w:val="17"/>
  </w:num>
  <w:num w:numId="10" w16cid:durableId="553469551">
    <w:abstractNumId w:val="10"/>
  </w:num>
  <w:num w:numId="11" w16cid:durableId="1926257475">
    <w:abstractNumId w:val="21"/>
  </w:num>
  <w:num w:numId="12" w16cid:durableId="1831217351">
    <w:abstractNumId w:val="0"/>
  </w:num>
  <w:num w:numId="13" w16cid:durableId="1902062650">
    <w:abstractNumId w:val="11"/>
  </w:num>
  <w:num w:numId="14" w16cid:durableId="1058817171">
    <w:abstractNumId w:val="6"/>
  </w:num>
  <w:num w:numId="15" w16cid:durableId="511651742">
    <w:abstractNumId w:val="18"/>
  </w:num>
  <w:num w:numId="16" w16cid:durableId="20278440">
    <w:abstractNumId w:val="5"/>
  </w:num>
  <w:num w:numId="17" w16cid:durableId="854879234">
    <w:abstractNumId w:val="8"/>
  </w:num>
  <w:num w:numId="18" w16cid:durableId="1705397480">
    <w:abstractNumId w:val="12"/>
  </w:num>
  <w:num w:numId="19" w16cid:durableId="76826342">
    <w:abstractNumId w:val="3"/>
  </w:num>
  <w:num w:numId="20" w16cid:durableId="1590042984">
    <w:abstractNumId w:val="22"/>
  </w:num>
  <w:num w:numId="21" w16cid:durableId="704987224">
    <w:abstractNumId w:val="15"/>
  </w:num>
  <w:num w:numId="22" w16cid:durableId="1501502589">
    <w:abstractNumId w:val="1"/>
  </w:num>
  <w:num w:numId="23" w16cid:durableId="1534616084">
    <w:abstractNumId w:val="9"/>
  </w:num>
  <w:num w:numId="24" w16cid:durableId="17334278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5A5"/>
    <w:rsid w:val="0004341C"/>
    <w:rsid w:val="00076451"/>
    <w:rsid w:val="000953BA"/>
    <w:rsid w:val="000A137F"/>
    <w:rsid w:val="000E7075"/>
    <w:rsid w:val="001268EE"/>
    <w:rsid w:val="00132415"/>
    <w:rsid w:val="00153224"/>
    <w:rsid w:val="00195329"/>
    <w:rsid w:val="001B311E"/>
    <w:rsid w:val="001B622E"/>
    <w:rsid w:val="001E0D71"/>
    <w:rsid w:val="00233F41"/>
    <w:rsid w:val="0024724B"/>
    <w:rsid w:val="0029536C"/>
    <w:rsid w:val="0031622E"/>
    <w:rsid w:val="003E509B"/>
    <w:rsid w:val="0046074F"/>
    <w:rsid w:val="00542385"/>
    <w:rsid w:val="00556D65"/>
    <w:rsid w:val="005C47E1"/>
    <w:rsid w:val="005E42A4"/>
    <w:rsid w:val="00600FC8"/>
    <w:rsid w:val="0061076A"/>
    <w:rsid w:val="00611A8B"/>
    <w:rsid w:val="00640B8C"/>
    <w:rsid w:val="0064149B"/>
    <w:rsid w:val="00643E2B"/>
    <w:rsid w:val="006B59C9"/>
    <w:rsid w:val="00722DF1"/>
    <w:rsid w:val="00742076"/>
    <w:rsid w:val="00745389"/>
    <w:rsid w:val="007C60B1"/>
    <w:rsid w:val="007D20A9"/>
    <w:rsid w:val="00803BA3"/>
    <w:rsid w:val="00836E78"/>
    <w:rsid w:val="008B65A5"/>
    <w:rsid w:val="008C2DA3"/>
    <w:rsid w:val="008C4B0D"/>
    <w:rsid w:val="008E0B5F"/>
    <w:rsid w:val="00904D70"/>
    <w:rsid w:val="00906802"/>
    <w:rsid w:val="009516CF"/>
    <w:rsid w:val="00A17A2C"/>
    <w:rsid w:val="00A327B3"/>
    <w:rsid w:val="00A34FC5"/>
    <w:rsid w:val="00A53652"/>
    <w:rsid w:val="00A6679F"/>
    <w:rsid w:val="00AD1090"/>
    <w:rsid w:val="00B60AC6"/>
    <w:rsid w:val="00B63CBF"/>
    <w:rsid w:val="00BC3387"/>
    <w:rsid w:val="00C8440A"/>
    <w:rsid w:val="00D32904"/>
    <w:rsid w:val="00D35700"/>
    <w:rsid w:val="00E616B9"/>
    <w:rsid w:val="00F168F1"/>
    <w:rsid w:val="00F357C7"/>
    <w:rsid w:val="00F46F13"/>
    <w:rsid w:val="00F8058A"/>
    <w:rsid w:val="00FE72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C1CBB0"/>
  <w15:chartTrackingRefBased/>
  <w15:docId w15:val="{6694E171-B566-47F2-A09E-C09522FBA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DA3"/>
  </w:style>
  <w:style w:type="paragraph" w:styleId="Heading1">
    <w:name w:val="heading 1"/>
    <w:basedOn w:val="Normal"/>
    <w:next w:val="Normal"/>
    <w:link w:val="Heading1Char"/>
    <w:uiPriority w:val="9"/>
    <w:qFormat/>
    <w:rsid w:val="008B65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65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65A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65A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5A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5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5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5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5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5A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65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65A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65A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5A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5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5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5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5A5"/>
    <w:rPr>
      <w:rFonts w:eastAsiaTheme="majorEastAsia" w:cstheme="majorBidi"/>
      <w:color w:val="272727" w:themeColor="text1" w:themeTint="D8"/>
    </w:rPr>
  </w:style>
  <w:style w:type="paragraph" w:styleId="Title">
    <w:name w:val="Title"/>
    <w:basedOn w:val="Normal"/>
    <w:next w:val="Normal"/>
    <w:link w:val="TitleChar"/>
    <w:uiPriority w:val="10"/>
    <w:qFormat/>
    <w:rsid w:val="008B65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5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5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5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5A5"/>
    <w:pPr>
      <w:spacing w:before="160"/>
      <w:jc w:val="center"/>
    </w:pPr>
    <w:rPr>
      <w:i/>
      <w:iCs/>
      <w:color w:val="404040" w:themeColor="text1" w:themeTint="BF"/>
    </w:rPr>
  </w:style>
  <w:style w:type="character" w:customStyle="1" w:styleId="QuoteChar">
    <w:name w:val="Quote Char"/>
    <w:basedOn w:val="DefaultParagraphFont"/>
    <w:link w:val="Quote"/>
    <w:uiPriority w:val="29"/>
    <w:rsid w:val="008B65A5"/>
    <w:rPr>
      <w:i/>
      <w:iCs/>
      <w:color w:val="404040" w:themeColor="text1" w:themeTint="BF"/>
    </w:rPr>
  </w:style>
  <w:style w:type="paragraph" w:styleId="ListParagraph">
    <w:name w:val="List Paragraph"/>
    <w:basedOn w:val="Normal"/>
    <w:uiPriority w:val="34"/>
    <w:qFormat/>
    <w:rsid w:val="008B65A5"/>
    <w:pPr>
      <w:ind w:left="720"/>
      <w:contextualSpacing/>
    </w:pPr>
  </w:style>
  <w:style w:type="character" w:styleId="IntenseEmphasis">
    <w:name w:val="Intense Emphasis"/>
    <w:basedOn w:val="DefaultParagraphFont"/>
    <w:uiPriority w:val="21"/>
    <w:qFormat/>
    <w:rsid w:val="008B65A5"/>
    <w:rPr>
      <w:i/>
      <w:iCs/>
      <w:color w:val="2F5496" w:themeColor="accent1" w:themeShade="BF"/>
    </w:rPr>
  </w:style>
  <w:style w:type="paragraph" w:styleId="IntenseQuote">
    <w:name w:val="Intense Quote"/>
    <w:basedOn w:val="Normal"/>
    <w:next w:val="Normal"/>
    <w:link w:val="IntenseQuoteChar"/>
    <w:uiPriority w:val="30"/>
    <w:qFormat/>
    <w:rsid w:val="008B65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5A5"/>
    <w:rPr>
      <w:i/>
      <w:iCs/>
      <w:color w:val="2F5496" w:themeColor="accent1" w:themeShade="BF"/>
    </w:rPr>
  </w:style>
  <w:style w:type="character" w:styleId="IntenseReference">
    <w:name w:val="Intense Reference"/>
    <w:basedOn w:val="DefaultParagraphFont"/>
    <w:uiPriority w:val="32"/>
    <w:qFormat/>
    <w:rsid w:val="008B65A5"/>
    <w:rPr>
      <w:b/>
      <w:bCs/>
      <w:smallCaps/>
      <w:color w:val="2F5496" w:themeColor="accent1" w:themeShade="BF"/>
      <w:spacing w:val="5"/>
    </w:rPr>
  </w:style>
  <w:style w:type="paragraph" w:styleId="Header">
    <w:name w:val="header"/>
    <w:basedOn w:val="Normal"/>
    <w:link w:val="HeaderChar"/>
    <w:uiPriority w:val="99"/>
    <w:unhideWhenUsed/>
    <w:rsid w:val="008B6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5A5"/>
  </w:style>
  <w:style w:type="paragraph" w:styleId="Footer">
    <w:name w:val="footer"/>
    <w:basedOn w:val="Normal"/>
    <w:link w:val="FooterChar"/>
    <w:uiPriority w:val="99"/>
    <w:unhideWhenUsed/>
    <w:rsid w:val="008B6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5A5"/>
  </w:style>
  <w:style w:type="table" w:styleId="TableGrid">
    <w:name w:val="Table Grid"/>
    <w:basedOn w:val="TableNormal"/>
    <w:uiPriority w:val="39"/>
    <w:rsid w:val="008B6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5329"/>
    <w:rPr>
      <w:color w:val="0563C1" w:themeColor="hyperlink"/>
      <w:u w:val="single"/>
    </w:rPr>
  </w:style>
  <w:style w:type="character" w:styleId="UnresolvedMention">
    <w:name w:val="Unresolved Mention"/>
    <w:basedOn w:val="DefaultParagraphFont"/>
    <w:uiPriority w:val="99"/>
    <w:semiHidden/>
    <w:unhideWhenUsed/>
    <w:rsid w:val="001953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hyperlink" Target="http://localhost:3000/api/profile/upload" TargetMode="External"/><Relationship Id="rId63" Type="http://schemas.openxmlformats.org/officeDocument/2006/relationships/hyperlink" Target="http://localhost:3000/api/getticket" TargetMode="External"/><Relationship Id="rId68"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hyperlink" Target="https://owasp.org/API-Security/editions/2023/en/0xa1-broken-object-level-authorization/" TargetMode="External"/><Relationship Id="rId32" Type="http://schemas.openxmlformats.org/officeDocument/2006/relationships/image" Target="media/image22.png"/><Relationship Id="rId37" Type="http://schemas.openxmlformats.org/officeDocument/2006/relationships/hyperlink" Target="https://cheatsheetseries.owasp.org/cheatsheets/Authentication_Cheat_Sheet.html" TargetMode="External"/><Relationship Id="rId53" Type="http://schemas.openxmlformats.org/officeDocument/2006/relationships/image" Target="media/image36.png"/><Relationship Id="rId58" Type="http://schemas.openxmlformats.org/officeDocument/2006/relationships/hyperlink" Target="https://owasp.org/API-Security/editions/2023/en/0xa4-unrestricted-resource-consumption/" TargetMode="External"/><Relationship Id="rId74" Type="http://schemas.openxmlformats.org/officeDocument/2006/relationships/hyperlink" Target="http://localhost:3000/api/user/user" TargetMode="External"/><Relationship Id="rId79" Type="http://schemas.openxmlformats.org/officeDocument/2006/relationships/image" Target="media/image48.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yperlink" Target="https://docs.docker.com/engine/reference/commandline/run/" TargetMode="External"/><Relationship Id="rId64" Type="http://schemas.openxmlformats.org/officeDocument/2006/relationships/image" Target="media/image39.png"/><Relationship Id="rId69" Type="http://schemas.openxmlformats.org/officeDocument/2006/relationships/hyperlink" Target="https://owasp.org/API-Security/editions/2023/en/0xa6-unrestricted-access-to-sensitive-business-flows/" TargetMode="External"/><Relationship Id="rId77" Type="http://schemas.openxmlformats.org/officeDocument/2006/relationships/hyperlink" Target="https://owasp.org/API-Security/editions/2023/en/0xa8-security-misconfiguration/"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image" Target="media/image49.png"/><Relationship Id="rId85" Type="http://schemas.openxmlformats.org/officeDocument/2006/relationships/hyperlink" Target="https://owasp.org/API-Security/editions/2023/en/0xaa-unsafe-consumption-of-apis/" TargetMode="External"/><Relationship Id="rId3" Type="http://schemas.openxmlformats.org/officeDocument/2006/relationships/settings" Target="settings.xml"/><Relationship Id="rId12" Type="http://schemas.openxmlformats.org/officeDocument/2006/relationships/hyperlink" Target="http://localhost:3000/api/logi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owasp.org/www-project-web-security-testing-guide/latest/4-Web_Application_Security_Testing/04-Authentication_Testing/03-Testing_for_Weak_Lock_Out_Mechanism(OTG-AUTHN-003)" TargetMode="External"/><Relationship Id="rId46" Type="http://schemas.openxmlformats.org/officeDocument/2006/relationships/hyperlink" Target="https://owasp.org/API-Security/editions/2023/en/0xa3-broken-object-property-level-authorization/" TargetMode="External"/><Relationship Id="rId59" Type="http://schemas.openxmlformats.org/officeDocument/2006/relationships/hyperlink" Target="http://localhost:3000/api/user/user" TargetMode="Externa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hyperlink" Target="http://localhost:3000/api/scores" TargetMode="External"/><Relationship Id="rId54" Type="http://schemas.openxmlformats.org/officeDocument/2006/relationships/hyperlink" Target="https://docs.docker.com/config/containers/resource_constraints/" TargetMode="External"/><Relationship Id="rId62" Type="http://schemas.openxmlformats.org/officeDocument/2006/relationships/hyperlink" Target="https://owasp.org/API-Security/editions/2023/en/0xa5-broken-function-level-authorization/" TargetMode="External"/><Relationship Id="rId70" Type="http://schemas.openxmlformats.org/officeDocument/2006/relationships/hyperlink" Target="http://localhost:3000/api/addNoteWithLink" TargetMode="External"/><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github.com/wallarm/jwt-secret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hyperlink" Target="https://docs.docker.com/engine/reference/commandline/run/"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s://owasp.org/API-Security/editions/2023/en/0xa7-server-side-request-forgery/" TargetMode="External"/><Relationship Id="rId78" Type="http://schemas.openxmlformats.org/officeDocument/2006/relationships/hyperlink" Target="http://localhost:3000/api/allChallenges" TargetMode="External"/><Relationship Id="rId81" Type="http://schemas.openxmlformats.org/officeDocument/2006/relationships/hyperlink" Target="https://owasp.org/API-Security/editions/2023/en/0xa9-improper-inventory-management/"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loud.google.com/endpoints/docs/openapi/when-why-api-key" TargetMode="External"/><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hyperlink" Target="https://docs.docker.com/config/containers/resource_constraints/" TargetMode="External"/><Relationship Id="rId76" Type="http://schemas.openxmlformats.org/officeDocument/2006/relationships/image" Target="media/image47.png"/><Relationship Id="rId7" Type="http://schemas.openxmlformats.org/officeDocument/2006/relationships/hyperlink" Target="http://localhost:3000/api/getNote?username=FUZZ" TargetMode="External"/><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owasp.org/API-Security/editions/2023/en/0xa2-broken-authentication/" TargetMode="External"/><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hyperlink" Target="http://localhost:3000/api/login" TargetMode="External"/><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625166924A545D69757EEA02C4AD943"/>
        <w:category>
          <w:name w:val="General"/>
          <w:gallery w:val="placeholder"/>
        </w:category>
        <w:types>
          <w:type w:val="bbPlcHdr"/>
        </w:types>
        <w:behaviors>
          <w:behavior w:val="content"/>
        </w:behaviors>
        <w:guid w:val="{C4F02669-3DAD-4005-889A-E010C370C922}"/>
      </w:docPartPr>
      <w:docPartBody>
        <w:p w:rsidR="00EA29E5" w:rsidRDefault="00167212" w:rsidP="00167212">
          <w:pPr>
            <w:pStyle w:val="6625166924A545D69757EEA02C4AD943"/>
          </w:pPr>
          <w:r>
            <w:rPr>
              <w:caps/>
              <w:color w:val="FFFFFF" w:themeColor="background1"/>
              <w:sz w:val="18"/>
              <w:szCs w:val="18"/>
            </w:rPr>
            <w:t>[Document title]</w:t>
          </w:r>
        </w:p>
      </w:docPartBody>
    </w:docPart>
    <w:docPart>
      <w:docPartPr>
        <w:name w:val="F981547EE0F748CFBAF4A99953CDA20D"/>
        <w:category>
          <w:name w:val="General"/>
          <w:gallery w:val="placeholder"/>
        </w:category>
        <w:types>
          <w:type w:val="bbPlcHdr"/>
        </w:types>
        <w:behaviors>
          <w:behavior w:val="content"/>
        </w:behaviors>
        <w:guid w:val="{B6391E2D-935D-457B-A2C2-E8AFE2CF85EB}"/>
      </w:docPartPr>
      <w:docPartBody>
        <w:p w:rsidR="00EA29E5" w:rsidRDefault="00167212" w:rsidP="00167212">
          <w:pPr>
            <w:pStyle w:val="F981547EE0F748CFBAF4A99953CDA20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212"/>
    <w:rsid w:val="000E7075"/>
    <w:rsid w:val="00167212"/>
    <w:rsid w:val="001E0D71"/>
    <w:rsid w:val="005B5331"/>
    <w:rsid w:val="00745389"/>
    <w:rsid w:val="00831B49"/>
    <w:rsid w:val="008C6D4A"/>
    <w:rsid w:val="00906802"/>
    <w:rsid w:val="009516CF"/>
    <w:rsid w:val="009D1971"/>
    <w:rsid w:val="00A17A2C"/>
    <w:rsid w:val="00B90F4B"/>
    <w:rsid w:val="00C1493C"/>
    <w:rsid w:val="00EA29E5"/>
    <w:rsid w:val="00ED45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25166924A545D69757EEA02C4AD943">
    <w:name w:val="6625166924A545D69757EEA02C4AD943"/>
    <w:rsid w:val="00167212"/>
  </w:style>
  <w:style w:type="paragraph" w:customStyle="1" w:styleId="F981547EE0F748CFBAF4A99953CDA20D">
    <w:name w:val="F981547EE0F748CFBAF4A99953CDA20D"/>
    <w:rsid w:val="001672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703</TotalTime>
  <Pages>34</Pages>
  <Words>3396</Words>
  <Characters>19362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Web penetration testing – dvapi</vt:lpstr>
    </vt:vector>
  </TitlesOfParts>
  <Company/>
  <LinksUpToDate>false</LinksUpToDate>
  <CharactersWithSpaces>22713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penetration testing – dvapi</dc:title>
  <dc:subject/>
  <dc:creator>Yash Pawar</dc:creator>
  <cp:keywords/>
  <dc:description/>
  <cp:lastModifiedBy>Yash Pawar</cp:lastModifiedBy>
  <cp:revision>5</cp:revision>
  <dcterms:created xsi:type="dcterms:W3CDTF">2025-11-18T16:56:00Z</dcterms:created>
  <dcterms:modified xsi:type="dcterms:W3CDTF">2025-11-22T05:37:00Z</dcterms:modified>
</cp:coreProperties>
</file>